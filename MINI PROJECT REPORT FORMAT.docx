
<file path=[Content_Types].xml><?xml version="1.0" encoding="utf-8"?>
<Types xmlns="http://schemas.openxmlformats.org/package/2006/content-types">
  <Override PartName="/customXml/itemProps2.xml" ContentType="application/vnd.openxmlformats-officedocument.customXmlProperties+xml"/>
  <Override PartName="/customXml/itemProps3.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Override PartName="/word/footer8.xml" ContentType="application/vnd.openxmlformats-officedocument.wordprocessingml.footer+xml"/>
  <Override PartName="/word/footer9.xml" ContentType="application/vnd.openxmlformats-officedocument.wordprocessingml.footer+xml"/>
  <Default Extension="jpeg" ContentType="image/jpeg"/>
  <Override PartName="/word/footer6.xml" ContentType="application/vnd.openxmlformats-officedocument.wordprocessingml.footer+xml"/>
  <Override PartName="/word/footer7.xml" ContentType="application/vnd.openxmlformats-officedocument.wordprocessingml.footer+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word/footer5.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header12.xml" ContentType="application/vnd.openxmlformats-officedocument.wordprocessingml.head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docProps/custom.xml" ContentType="application/vnd.openxmlformats-officedocument.custom-properties+xml"/>
  <Default Extension="wdp" ContentType="image/vnd.ms-photo"/>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1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Default Extension="xlsx" ContentType="application/vnd.openxmlformats-officedocument.spreadsheetml.sheet"/>
  <Override PartName="/word/footer10.xml" ContentType="application/vnd.openxmlformats-officedocument.wordprocessingml.footer+xml"/>
  <Override PartName="/word/fontTable.xml" ContentType="application/vnd.openxmlformats-officedocument.wordprocessingml.fontTable+xml"/>
  <Override PartName="/word/charts/colors1.xml" ContentType="application/vnd.ms-office.chartcolorstyle+xml"/>
  <Override PartName="/word/webSettings.xml" ContentType="application/vnd.openxmlformats-officedocument.wordprocessingml.webSettings+xml"/>
  <Override PartName="/word/header1.xml" ContentType="application/vnd.openxmlformats-officedocument.wordprocessingml.header+xml"/>
  <Override PartName="/word/charts/chart1.xml" ContentType="application/vnd.openxmlformats-officedocument.drawingml.chart+xml"/>
  <Override PartName="/docProps/core.xml" ContentType="application/vnd.openxmlformats-package.core-properties+xml"/>
  <Override PartName="/word/charts/style1.xml" ContentType="application/vnd.ms-office.chartsty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id w:val="-1965875077"/>
        <w:docPartObj>
          <w:docPartGallery w:val="Cover Pages"/>
          <w:docPartUnique/>
        </w:docPartObj>
      </w:sdtPr>
      <w:sdtEndPr>
        <w:rPr>
          <w:b/>
          <w:sz w:val="24"/>
        </w:rPr>
      </w:sdtEndPr>
      <w:sdtContent>
        <w:p w:rsidR="00E21551" w:rsidRDefault="000B21F5">
          <w:r w:rsidRPr="000B21F5">
            <w:rPr>
              <w:noProof/>
            </w:rPr>
            <w:pict>
              <v:rect id="Rectangle 472" o:spid="_x0000_s1026" style="position:absolute;left:0;text-align:left;margin-left:423pt;margin-top:16.8pt;width:158.4pt;height:760.3pt;z-index:251664384;visibility:visible;mso-wrap-style:square;mso-width-percent:0;mso-height-percent:960;mso-wrap-distance-left:9pt;mso-wrap-distance-top:0;mso-wrap-distance-right:9pt;mso-wrap-distance-bottom:0;mso-position-horizontal:absolute;mso-position-horizontal-relative:page;mso-position-vertical:absolute;mso-position-vertical-relative:page;mso-width-percent:0;mso-height-percent:96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" fillcolor="#1f497d [3215]" stroked="f" strokeweight="2pt">
                <v:textbox inset="14.4pt,,14.4pt">
                  <w:txbxContent>
                    <w:sdt>
                      <w:sdtPr>
                        <w:rPr>
                          <w:rFonts w:cstheme="minorBidi"/>
                          <w:color w:val="FFFFFF" w:themeColor="background1"/>
                        </w:rPr>
                        <w:alias w:val="Subtitle"/>
                        <w:id w:val="-505288762"/>
                        <w:dataBinding w:prefixMappings="xmlns:ns0='http://schemas.openxmlformats.org/package/2006/metadata/core-properties' xmlns:ns1='http://purl.org/dc/elements/1.1/'" w:xpath="/ns0:coreProperties[1]/ns1:subject[1]" w:storeItemID="{6C3C8BC8-F283-45AE-878A-BAB7291924A1}"/>
                        <w:text/>
                      </w:sdtPr>
                      <w:sdtContent>
                        <w:p w:rsidR="004C015A" w:rsidRDefault="004C015A" w:rsidP="003B7EF8">
                          <w:pPr>
                            <w:pStyle w:val="Subtitle"/>
                            <w:ind w:left="1433" w:firstLine="0"/>
                            <w:rPr>
                              <w:rFonts w:cstheme="minorBidi"/>
                              <w:color w:val="FFFFFF" w:themeColor="background1"/>
                            </w:rPr>
                          </w:pPr>
                          <w:r>
                            <w:rPr>
                              <w:rFonts w:cstheme="minorBidi"/>
                              <w:color w:val="FFFFFF" w:themeColor="background1"/>
                            </w:rPr>
                            <w:t xml:space="preserve">By </w:t>
                          </w:r>
                          <w:proofErr w:type="spellStart"/>
                          <w:r>
                            <w:rPr>
                              <w:rFonts w:cstheme="minorBidi"/>
                              <w:color w:val="FFFFFF" w:themeColor="background1"/>
                            </w:rPr>
                            <w:t>Arabinda</w:t>
                          </w:r>
                          <w:proofErr w:type="spellEnd"/>
                          <w:r>
                            <w:rPr>
                              <w:rFonts w:cstheme="minorBidi"/>
                              <w:color w:val="FFFFFF" w:themeColor="background1"/>
                            </w:rPr>
                            <w:t xml:space="preserve"> </w:t>
                          </w:r>
                          <w:proofErr w:type="spellStart"/>
                          <w:r>
                            <w:rPr>
                              <w:rFonts w:cstheme="minorBidi"/>
                              <w:color w:val="FFFFFF" w:themeColor="background1"/>
                            </w:rPr>
                            <w:t>Chand</w:t>
                          </w:r>
                          <w:proofErr w:type="spellEnd"/>
                        </w:p>
                      </w:sdtContent>
                    </w:sdt>
                  </w:txbxContent>
                </v:textbox>
                <w10:wrap anchorx="page" anchory="page"/>
              </v:rect>
            </w:pict>
          </w:r>
          <w:r w:rsidRPr="000B21F5">
            <w:rPr>
              <w:noProof/>
            </w:rPr>
            <w:pict>
              <v:rect id="Rectangle 16" o:spid="_x0000_s1027" style="position:absolute;left:0;text-align:left;margin-left:0;margin-top:0;width:422.3pt;height:760.1pt;z-index:251663360;visibility:visible;mso-wrap-style:square;mso-width-percent:690;mso-height-percent:960;mso-left-percent:20;mso-top-percent:20;mso-wrap-distance-left:9pt;mso-wrap-distance-top:0;mso-wrap-distance-right:9pt;mso-wrap-distance-bottom:0;mso-position-horizontal-relative:page;mso-position-vertical-relative:page;mso-width-percent:690;mso-height-percent:960;mso-left-percent:20;mso-top-percent:2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" fillcolor="#4f81bd [3204]" stroked="f">
                <v:textbox inset="21.6pt,1in,21.6pt">
                  <w:txbxContent>
                    <w:sdt>
                      <w:sdtPr>
                        <w:rPr>
                          <w:caps/>
                          <w:color w:val="FFFFFF" w:themeColor="background1"/>
                          <w:sz w:val="80"/>
                          <w:szCs w:val="80"/>
                        </w:rPr>
                        <w:alias w:val="Title"/>
                        <w:id w:val="-1275550102"/>
                        <w:dataBinding w:prefixMappings="xmlns:ns0='http://schemas.openxmlformats.org/package/2006/metadata/core-properties' xmlns:ns1='http://purl.org/dc/elements/1.1/'" w:xpath="/ns0:coreProperties[1]/ns1:title[1]" w:storeItemID="{6C3C8BC8-F283-45AE-878A-BAB7291924A1}"/>
                        <w:text/>
                      </w:sdtPr>
                      <w:sdtContent>
                        <w:p w:rsidR="004C015A" w:rsidRDefault="004C015A">
                          <w:pPr>
                            <w:pStyle w:val="Title"/>
                            <w:jc w:val="right"/>
                            <w:rPr>
                              <w:caps/>
                              <w:color w:val="FFFFFF" w:themeColor="background1"/>
                              <w:sz w:val="80"/>
                              <w:szCs w:val="80"/>
                            </w:rPr>
                          </w:pPr>
                          <w:r>
                            <w:rPr>
                              <w:caps/>
                              <w:color w:val="FFFFFF" w:themeColor="background1"/>
                              <w:sz w:val="80"/>
                              <w:szCs w:val="80"/>
                            </w:rPr>
                            <w:t>population strategist</w:t>
                          </w:r>
                        </w:p>
                      </w:sdtContent>
                    </w:sdt>
                    <w:p w:rsidR="004C015A" w:rsidRDefault="004C015A">
                      <w:pPr>
                        <w:spacing w:before="240"/>
                        <w:ind w:left="720"/>
                        <w:jc w:val="right"/>
                        <w:rPr>
                          <w:color w:val="FFFFFF" w:themeColor="background1"/>
                        </w:rPr>
                      </w:pPr>
                    </w:p>
                    <w:sdt>
                      <w:sdtPr>
                        <w:rPr>
                          <w:color w:val="FFFFFF" w:themeColor="background1"/>
                          <w:sz w:val="21"/>
                          <w:szCs w:val="21"/>
                        </w:rPr>
                        <w:alias w:val="Abstract"/>
                        <w:id w:val="-1812170092"/>
                        <w:dataBinding w:prefixMappings="xmlns:ns0='http://schemas.microsoft.com/office/2006/coverPageProps'" w:xpath="/ns0:CoverPageProperties[1]/ns0:Abstract[1]" w:storeItemID="{55AF091B-3C7A-41E3-B477-F2FDAA23CFDA}"/>
                        <w:text/>
                      </w:sdtPr>
                      <w:sdtContent>
                        <w:p w:rsidR="004C015A" w:rsidRDefault="004C015A">
                          <w:pPr>
                            <w:spacing w:before="240"/>
                            <w:ind w:left="1008"/>
                            <w:jc w:val="right"/>
                            <w:rPr>
                              <w:color w:val="FFFFFF" w:themeColor="background1"/>
                            </w:rPr>
                          </w:pPr>
                          <w:r>
                            <w:rPr>
                              <w:color w:val="FFFFFF" w:themeColor="background1"/>
                              <w:sz w:val="21"/>
                              <w:szCs w:val="21"/>
                            </w:rPr>
                            <w:t xml:space="preserve">Is population good or </w:t>
                          </w:r>
                          <w:proofErr w:type="spellStart"/>
                          <w:r>
                            <w:rPr>
                              <w:color w:val="FFFFFF" w:themeColor="background1"/>
                              <w:sz w:val="21"/>
                              <w:szCs w:val="21"/>
                            </w:rPr>
                            <w:t>bad</w:t>
                          </w:r>
                          <w:proofErr w:type="gramStart"/>
                          <w:r>
                            <w:rPr>
                              <w:color w:val="FFFFFF" w:themeColor="background1"/>
                              <w:sz w:val="21"/>
                              <w:szCs w:val="21"/>
                            </w:rPr>
                            <w:t>,Let’s</w:t>
                          </w:r>
                          <w:proofErr w:type="spellEnd"/>
                          <w:proofErr w:type="gramEnd"/>
                          <w:r>
                            <w:rPr>
                              <w:color w:val="FFFFFF" w:themeColor="background1"/>
                              <w:sz w:val="21"/>
                              <w:szCs w:val="21"/>
                            </w:rPr>
                            <w:t xml:space="preserve"> see this dual edged knife(can be good or harmful as per usage) through my views!!</w:t>
                          </w:r>
                        </w:p>
                      </w:sdtContent>
                    </w:sdt>
                  </w:txbxContent>
                </v:textbox>
                <w10:wrap anchorx="page" anchory="page"/>
              </v:rect>
            </w:pict>
          </w:r>
        </w:p>
        <w:p w:rsidR="00E21551" w:rsidRDefault="00E21551"/>
        <w:p w:rsidR="00E21551" w:rsidRDefault="00E21551">
          <w:pPr>
            <w:spacing w:after="0" w:line="240" w:lineRule="auto"/>
            <w:ind w:left="0" w:firstLine="0"/>
            <w:jc w:val="left"/>
            <w:rPr>
              <w:b/>
              <w:sz w:val="24"/>
            </w:rPr>
          </w:pPr>
          <w:r>
            <w:rPr>
              <w:b/>
              <w:sz w:val="24"/>
            </w:rPr>
            <w:br w:type="page"/>
          </w:r>
        </w:p>
      </w:sdtContent>
    </w:sdt>
    <w:p w:rsidR="00836360" w:rsidRPr="0055369A" w:rsidRDefault="0055369A">
      <w:pPr>
        <w:spacing w:after="0" w:line="259" w:lineRule="auto"/>
        <w:ind w:left="1173"/>
        <w:jc w:val="center"/>
        <w:rPr>
          <w:b/>
        </w:rPr>
      </w:pPr>
      <w:r w:rsidRPr="0055369A">
        <w:rPr>
          <w:b/>
          <w:sz w:val="46"/>
        </w:rPr>
        <w:lastRenderedPageBreak/>
        <w:t xml:space="preserve">MINI PROJECT </w:t>
      </w:r>
    </w:p>
    <w:p w:rsidR="00836360" w:rsidRDefault="0055369A">
      <w:pPr>
        <w:spacing w:after="140" w:line="259" w:lineRule="auto"/>
        <w:ind w:left="1065" w:firstLine="0"/>
        <w:jc w:val="center"/>
      </w:pPr>
      <w:r>
        <w:rPr>
          <w:sz w:val="36"/>
        </w:rPr>
        <w:t xml:space="preserve">Report on </w:t>
      </w:r>
    </w:p>
    <w:p w:rsidR="00836360" w:rsidRDefault="00836360">
      <w:pPr>
        <w:spacing w:after="0" w:line="259" w:lineRule="auto"/>
        <w:ind w:left="1201" w:firstLine="0"/>
        <w:jc w:val="center"/>
      </w:pPr>
    </w:p>
    <w:p w:rsidR="00836360" w:rsidRDefault="0055369A" w:rsidP="0055369A">
      <w:pPr>
        <w:spacing w:after="0" w:line="259" w:lineRule="auto"/>
        <w:jc w:val="left"/>
      </w:pPr>
      <w:r>
        <w:rPr>
          <w:b/>
          <w:sz w:val="36"/>
          <w:szCs w:val="20"/>
        </w:rPr>
        <w:t xml:space="preserve">           “POPULATION STRATEGIST”</w:t>
      </w:r>
    </w:p>
    <w:p w:rsidR="00836360" w:rsidRDefault="0055369A">
      <w:pPr>
        <w:spacing w:after="1" w:line="358" w:lineRule="auto"/>
        <w:ind w:left="978" w:firstLine="0"/>
        <w:jc w:val="center"/>
      </w:pPr>
      <w:r>
        <w:rPr>
          <w:sz w:val="32"/>
        </w:rPr>
        <w:t xml:space="preserve">Submitted in partial </w:t>
      </w:r>
      <w:r>
        <w:rPr>
          <w:sz w:val="32"/>
          <w:lang w:val="en-US"/>
        </w:rPr>
        <w:t>fulfillment</w:t>
      </w:r>
      <w:r>
        <w:rPr>
          <w:sz w:val="32"/>
        </w:rPr>
        <w:t xml:space="preserve"> of the requirements of the degree </w:t>
      </w:r>
    </w:p>
    <w:p w:rsidR="00836360" w:rsidRDefault="0055369A">
      <w:pPr>
        <w:spacing w:after="288" w:line="358" w:lineRule="auto"/>
        <w:ind w:left="772" w:right="376"/>
        <w:jc w:val="center"/>
      </w:pPr>
      <w:r>
        <w:rPr>
          <w:b/>
          <w:sz w:val="32"/>
        </w:rPr>
        <w:t xml:space="preserve">BACHELOR OF ENGINEERING </w:t>
      </w:r>
      <w:r>
        <w:rPr>
          <w:b/>
          <w:bCs/>
          <w:sz w:val="32"/>
        </w:rPr>
        <w:t>IN</w:t>
      </w:r>
      <w:r>
        <w:rPr>
          <w:sz w:val="32"/>
          <w:lang w:val="en-US"/>
        </w:rPr>
        <w:t xml:space="preserve">COMPUTER ENGINEERING </w:t>
      </w:r>
    </w:p>
    <w:p w:rsidR="00836360" w:rsidRDefault="0055369A">
      <w:pPr>
        <w:spacing w:after="0" w:line="259" w:lineRule="auto"/>
        <w:ind w:left="1197" w:firstLine="0"/>
        <w:jc w:val="center"/>
      </w:pPr>
      <w:r>
        <w:rPr>
          <w:sz w:val="30"/>
        </w:rPr>
        <w:t xml:space="preserve">By </w:t>
      </w:r>
    </w:p>
    <w:p w:rsidR="00836360" w:rsidRPr="0055369A" w:rsidRDefault="0055369A" w:rsidP="0055369A">
      <w:pPr>
        <w:spacing w:after="0" w:line="259" w:lineRule="auto"/>
        <w:ind w:left="0" w:firstLine="0"/>
        <w:rPr>
          <w:b/>
          <w:bCs/>
          <w:u w:val="dash"/>
        </w:rPr>
      </w:pPr>
      <w:r w:rsidRPr="0055369A">
        <w:rPr>
          <w:b/>
          <w:bCs/>
          <w:u w:val="dash"/>
        </w:rPr>
        <w:t>ARABINDA CHAND</w:t>
      </w:r>
    </w:p>
    <w:p w:rsidR="00836360" w:rsidRPr="0055369A" w:rsidRDefault="00836360">
      <w:pPr>
        <w:spacing w:after="0" w:line="259" w:lineRule="auto"/>
        <w:ind w:left="0" w:firstLine="0"/>
        <w:jc w:val="center"/>
        <w:rPr>
          <w:u w:val="dash"/>
        </w:rPr>
      </w:pPr>
    </w:p>
    <w:p w:rsidR="00836360" w:rsidRDefault="0055369A">
      <w:pPr>
        <w:spacing w:after="131" w:line="259" w:lineRule="auto"/>
        <w:jc w:val="center"/>
      </w:pPr>
      <w:r>
        <w:t xml:space="preserve">Guide </w:t>
      </w:r>
    </w:p>
    <w:p w:rsidR="00836360" w:rsidRPr="00160C46" w:rsidRDefault="0055369A">
      <w:pPr>
        <w:pStyle w:val="Heading3"/>
        <w:rPr>
          <w:u w:val="double"/>
          <w:lang w:val="en-US"/>
        </w:rPr>
      </w:pPr>
      <w:proofErr w:type="spellStart"/>
      <w:r w:rsidRPr="00160C46">
        <w:rPr>
          <w:u w:val="double"/>
        </w:rPr>
        <w:lastRenderedPageBreak/>
        <w:t>Dr</w:t>
      </w:r>
      <w:r w:rsidR="00160C46" w:rsidRPr="00160C46">
        <w:rPr>
          <w:u w:val="double"/>
        </w:rPr>
        <w:t>.</w:t>
      </w:r>
      <w:r w:rsidRPr="00160C46">
        <w:rPr>
          <w:u w:val="double"/>
        </w:rPr>
        <w:t>Shital</w:t>
      </w:r>
      <w:proofErr w:type="spellEnd"/>
      <w:r w:rsidRPr="00160C46">
        <w:rPr>
          <w:u w:val="double"/>
        </w:rPr>
        <w:t xml:space="preserve"> </w:t>
      </w:r>
      <w:proofErr w:type="spellStart"/>
      <w:r w:rsidRPr="00160C46">
        <w:rPr>
          <w:u w:val="double"/>
        </w:rPr>
        <w:t>Agrawal</w:t>
      </w:r>
      <w:proofErr w:type="spellEnd"/>
    </w:p>
    <w:p w:rsidR="00836360" w:rsidRDefault="00836360">
      <w:pPr>
        <w:spacing w:after="0" w:line="259" w:lineRule="auto"/>
        <w:ind w:left="0" w:firstLine="0"/>
        <w:jc w:val="left"/>
      </w:pPr>
    </w:p>
    <w:p w:rsidR="00836360" w:rsidRDefault="0055369A">
      <w:pPr>
        <w:spacing w:after="11" w:line="259" w:lineRule="auto"/>
        <w:ind w:left="3906" w:firstLine="0"/>
        <w:jc w:val="left"/>
      </w:pPr>
      <w:r>
        <w:rPr>
          <w:rFonts w:ascii="SimSun" w:eastAsia="SimSun" w:hAnsi="SimSun" w:cs="SimSun"/>
          <w:noProof/>
          <w:sz w:val="24"/>
          <w:szCs w:val="24"/>
          <w:lang w:val="en-US" w:eastAsia="en-US"/>
        </w:rPr>
        <w:drawing>
          <wp:inline distT="0" distB="0" distL="114300" distR="114300">
            <wp:extent cx="1905000" cy="1323975"/>
            <wp:effectExtent l="0" t="0" r="0" b="9525"/>
            <wp:docPr id="72"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1" descr="IMG_256"/>
                    <pic:cNvPicPr>
                      <a:picLocks noChangeAspect="1"/>
                    </pic:cNvPicPr>
                  </pic:nvPicPr>
                  <pic:blipFill>
                    <a:blip r:embed="rId10"/>
                    <a:stretch>
                      <a:fillRect/>
                    </a:stretch>
                  </pic:blipFill>
                  <pic:spPr>
                    <a:xfrm>
                      <a:off x="0" y="0"/>
                      <a:ext cx="1905000" cy="1323975"/>
                    </a:xfrm>
                    <a:prstGeom prst="rect">
                      <a:avLst/>
                    </a:prstGeom>
                    <a:noFill/>
                    <a:ln w="9525">
                      <a:noFill/>
                    </a:ln>
                  </pic:spPr>
                </pic:pic>
              </a:graphicData>
            </a:graphic>
          </wp:inline>
        </w:drawing>
      </w:r>
    </w:p>
    <w:p w:rsidR="00836360" w:rsidRDefault="00836360">
      <w:pPr>
        <w:spacing w:after="24" w:line="259" w:lineRule="auto"/>
        <w:ind w:left="0" w:firstLine="0"/>
        <w:jc w:val="left"/>
      </w:pPr>
    </w:p>
    <w:p w:rsidR="00836360" w:rsidRDefault="00836360">
      <w:pPr>
        <w:spacing w:after="211" w:line="259" w:lineRule="auto"/>
        <w:ind w:left="0" w:firstLine="0"/>
        <w:jc w:val="left"/>
      </w:pPr>
    </w:p>
    <w:p w:rsidR="00836360" w:rsidRDefault="0055369A">
      <w:pPr>
        <w:spacing w:after="0" w:line="393" w:lineRule="auto"/>
        <w:ind w:left="1433" w:firstLine="0"/>
        <w:jc w:val="center"/>
        <w:rPr>
          <w:b/>
          <w:sz w:val="40"/>
          <w:lang w:val="en-US"/>
        </w:rPr>
      </w:pPr>
      <w:r>
        <w:rPr>
          <w:b/>
          <w:sz w:val="40"/>
        </w:rPr>
        <w:t xml:space="preserve">Department of </w:t>
      </w:r>
      <w:r>
        <w:rPr>
          <w:b/>
          <w:sz w:val="40"/>
          <w:lang w:val="en-US"/>
        </w:rPr>
        <w:t xml:space="preserve">Computer Engineering </w:t>
      </w:r>
    </w:p>
    <w:p w:rsidR="00836360" w:rsidRDefault="0055369A">
      <w:pPr>
        <w:spacing w:after="0" w:line="393" w:lineRule="auto"/>
        <w:ind w:left="1433" w:firstLine="0"/>
        <w:jc w:val="center"/>
        <w:rPr>
          <w:sz w:val="32"/>
          <w:szCs w:val="32"/>
          <w:lang w:val="en-US"/>
        </w:rPr>
      </w:pPr>
      <w:r>
        <w:rPr>
          <w:b/>
          <w:sz w:val="32"/>
          <w:szCs w:val="32"/>
          <w:lang w:val="en-US"/>
        </w:rPr>
        <w:t xml:space="preserve">B R </w:t>
      </w:r>
      <w:proofErr w:type="spellStart"/>
      <w:r>
        <w:rPr>
          <w:b/>
          <w:sz w:val="32"/>
          <w:szCs w:val="32"/>
          <w:lang w:val="en-US"/>
        </w:rPr>
        <w:t>Harne</w:t>
      </w:r>
      <w:proofErr w:type="spellEnd"/>
      <w:r>
        <w:rPr>
          <w:b/>
          <w:sz w:val="32"/>
          <w:szCs w:val="32"/>
          <w:lang w:val="en-US"/>
        </w:rPr>
        <w:t xml:space="preserve"> College of Engineering and Technology</w:t>
      </w:r>
    </w:p>
    <w:p w:rsidR="00836360" w:rsidRDefault="0055369A">
      <w:pPr>
        <w:spacing w:after="0" w:line="376" w:lineRule="auto"/>
        <w:jc w:val="center"/>
        <w:rPr>
          <w:b/>
          <w:sz w:val="32"/>
        </w:rPr>
      </w:pPr>
      <w:proofErr w:type="spellStart"/>
      <w:r>
        <w:rPr>
          <w:b/>
          <w:sz w:val="32"/>
          <w:lang w:val="en-US"/>
        </w:rPr>
        <w:lastRenderedPageBreak/>
        <w:t>Karav</w:t>
      </w:r>
      <w:proofErr w:type="spellEnd"/>
      <w:proofErr w:type="gramStart"/>
      <w:r>
        <w:rPr>
          <w:b/>
          <w:sz w:val="32"/>
        </w:rPr>
        <w:t xml:space="preserve">,  </w:t>
      </w:r>
      <w:proofErr w:type="spellStart"/>
      <w:r>
        <w:rPr>
          <w:b/>
          <w:sz w:val="32"/>
          <w:lang w:val="en-US"/>
        </w:rPr>
        <w:t>Vangani</w:t>
      </w:r>
      <w:proofErr w:type="spellEnd"/>
      <w:proofErr w:type="gramEnd"/>
      <w:r>
        <w:rPr>
          <w:b/>
          <w:sz w:val="32"/>
          <w:lang w:val="en-US"/>
        </w:rPr>
        <w:t xml:space="preserve"> (W) </w:t>
      </w:r>
      <w:r>
        <w:rPr>
          <w:b/>
          <w:sz w:val="32"/>
        </w:rPr>
        <w:t xml:space="preserve"> -421</w:t>
      </w:r>
      <w:r>
        <w:rPr>
          <w:b/>
          <w:sz w:val="32"/>
          <w:lang w:val="en-US"/>
        </w:rPr>
        <w:t>5</w:t>
      </w:r>
      <w:r>
        <w:rPr>
          <w:b/>
          <w:sz w:val="32"/>
        </w:rPr>
        <w:t xml:space="preserve">03   </w:t>
      </w:r>
    </w:p>
    <w:p w:rsidR="00836360" w:rsidRDefault="0055369A">
      <w:pPr>
        <w:spacing w:after="0" w:line="376" w:lineRule="auto"/>
        <w:jc w:val="center"/>
      </w:pPr>
      <w:r>
        <w:rPr>
          <w:b/>
          <w:sz w:val="40"/>
        </w:rPr>
        <w:t xml:space="preserve">University of Mumbai </w:t>
      </w:r>
      <w:r>
        <w:rPr>
          <w:b/>
          <w:sz w:val="36"/>
        </w:rPr>
        <w:t>(AY 2024-25)</w:t>
      </w:r>
    </w:p>
    <w:p w:rsidR="00836360" w:rsidRDefault="00836360">
      <w:pPr>
        <w:ind w:left="0" w:firstLine="0"/>
        <w:sectPr w:rsidR="00836360" w:rsidSect="008220DC">
          <w:headerReference w:type="even" r:id="rId11"/>
          <w:headerReference w:type="default" r:id="rId12"/>
          <w:footerReference w:type="even" r:id="rId13"/>
          <w:footerReference w:type="default" r:id="rId14"/>
          <w:headerReference w:type="first" r:id="rId15"/>
          <w:pgSz w:w="11940" w:h="16860"/>
          <w:pgMar w:top="1440" w:right="1940" w:bottom="1440" w:left="1241" w:header="480" w:footer="478" w:gutter="0"/>
          <w:pgBorders w:offsetFrom="page">
            <w:top w:val="birdsFlight" w:sz="11" w:space="24" w:color="auto"/>
            <w:left w:val="birdsFlight" w:sz="11" w:space="24" w:color="auto"/>
            <w:bottom w:val="birdsFlight" w:sz="11" w:space="24" w:color="auto"/>
            <w:right w:val="birdsFlight" w:sz="11" w:space="24" w:color="auto"/>
          </w:pgBorders>
          <w:pgNumType w:start="0"/>
          <w:cols w:space="720"/>
          <w:titlePg/>
          <w:docGrid w:linePitch="381"/>
        </w:sectPr>
      </w:pPr>
    </w:p>
    <w:p w:rsidR="00836360" w:rsidRDefault="00836360">
      <w:pPr>
        <w:spacing w:after="0" w:line="259" w:lineRule="auto"/>
        <w:ind w:left="0" w:firstLine="0"/>
        <w:jc w:val="left"/>
      </w:pPr>
    </w:p>
    <w:p w:rsidR="00836360" w:rsidRDefault="00836360">
      <w:pPr>
        <w:spacing w:after="254" w:line="259" w:lineRule="auto"/>
        <w:ind w:left="0" w:firstLine="0"/>
        <w:jc w:val="left"/>
      </w:pPr>
    </w:p>
    <w:p w:rsidR="00836360" w:rsidRDefault="0055369A">
      <w:pPr>
        <w:spacing w:after="0" w:line="259" w:lineRule="auto"/>
        <w:ind w:left="1173" w:right="533"/>
        <w:jc w:val="center"/>
      </w:pPr>
      <w:r>
        <w:rPr>
          <w:b/>
          <w:sz w:val="46"/>
        </w:rPr>
        <w:t xml:space="preserve">CERTIFICATE </w:t>
      </w:r>
    </w:p>
    <w:p w:rsidR="00836360" w:rsidRDefault="00836360">
      <w:pPr>
        <w:spacing w:after="71" w:line="259" w:lineRule="auto"/>
        <w:ind w:left="0" w:firstLine="0"/>
        <w:jc w:val="left"/>
      </w:pPr>
    </w:p>
    <w:p w:rsidR="00836360" w:rsidRDefault="00836360">
      <w:pPr>
        <w:spacing w:after="0" w:line="259" w:lineRule="auto"/>
        <w:ind w:left="0" w:firstLine="0"/>
        <w:jc w:val="left"/>
      </w:pPr>
    </w:p>
    <w:p w:rsidR="00836360" w:rsidRDefault="0055369A">
      <w:pPr>
        <w:spacing w:after="44" w:line="480" w:lineRule="auto"/>
        <w:ind w:left="1279" w:right="273" w:firstLine="0"/>
      </w:pPr>
      <w:r>
        <w:rPr>
          <w:sz w:val="25"/>
        </w:rPr>
        <w:t xml:space="preserve">This is to certify that the Mini Project entitled </w:t>
      </w:r>
      <w:r>
        <w:rPr>
          <w:b/>
          <w:sz w:val="25"/>
        </w:rPr>
        <w:t>“</w:t>
      </w:r>
      <w:r w:rsidR="00E21551">
        <w:rPr>
          <w:b/>
          <w:sz w:val="25"/>
        </w:rPr>
        <w:t>POPULATION STRATEGIST</w:t>
      </w:r>
      <w:r>
        <w:rPr>
          <w:b/>
          <w:sz w:val="25"/>
        </w:rPr>
        <w:t xml:space="preserve">” </w:t>
      </w:r>
      <w:r>
        <w:rPr>
          <w:sz w:val="25"/>
        </w:rPr>
        <w:t xml:space="preserve">is a </w:t>
      </w:r>
      <w:proofErr w:type="spellStart"/>
      <w:r>
        <w:rPr>
          <w:sz w:val="25"/>
        </w:rPr>
        <w:t>bonafide</w:t>
      </w:r>
      <w:proofErr w:type="spellEnd"/>
      <w:r>
        <w:rPr>
          <w:sz w:val="25"/>
        </w:rPr>
        <w:t xml:space="preserve"> work of</w:t>
      </w:r>
      <w:r>
        <w:rPr>
          <w:sz w:val="25"/>
          <w:lang w:val="en-US"/>
        </w:rPr>
        <w:t xml:space="preserve"> carried out by his/her under the supervision of Prof.</w:t>
      </w:r>
      <w:r w:rsidR="00E21551">
        <w:rPr>
          <w:sz w:val="25"/>
          <w:lang w:val="en-US"/>
        </w:rPr>
        <w:t xml:space="preserve"> </w:t>
      </w:r>
      <w:proofErr w:type="spellStart"/>
      <w:r w:rsidR="00E21551">
        <w:rPr>
          <w:sz w:val="25"/>
          <w:lang w:val="en-US"/>
        </w:rPr>
        <w:t>Shital</w:t>
      </w:r>
      <w:proofErr w:type="spellEnd"/>
      <w:r w:rsidR="00E21551">
        <w:rPr>
          <w:sz w:val="25"/>
          <w:lang w:val="en-US"/>
        </w:rPr>
        <w:t xml:space="preserve"> </w:t>
      </w:r>
      <w:proofErr w:type="spellStart"/>
      <w:r w:rsidR="00E21551">
        <w:rPr>
          <w:sz w:val="25"/>
          <w:lang w:val="en-US"/>
        </w:rPr>
        <w:t>agrawal</w:t>
      </w:r>
      <w:proofErr w:type="spellEnd"/>
      <w:r>
        <w:rPr>
          <w:sz w:val="25"/>
          <w:lang w:val="en-US"/>
        </w:rPr>
        <w:t>, and it is</w:t>
      </w:r>
      <w:r>
        <w:rPr>
          <w:sz w:val="25"/>
        </w:rPr>
        <w:t xml:space="preserve">  submitted to the University of Mumbai in partial </w:t>
      </w:r>
      <w:r>
        <w:rPr>
          <w:sz w:val="25"/>
          <w:lang w:val="en-US"/>
        </w:rPr>
        <w:t>fulfillment</w:t>
      </w:r>
      <w:r>
        <w:rPr>
          <w:sz w:val="25"/>
        </w:rPr>
        <w:t xml:space="preserve"> of the requirement for the award of the degree of </w:t>
      </w:r>
      <w:r>
        <w:rPr>
          <w:b/>
          <w:sz w:val="25"/>
        </w:rPr>
        <w:t xml:space="preserve">“Bachelor of Engineering” </w:t>
      </w:r>
      <w:r>
        <w:rPr>
          <w:sz w:val="25"/>
        </w:rPr>
        <w:t xml:space="preserve">in </w:t>
      </w:r>
      <w:r>
        <w:rPr>
          <w:b/>
          <w:sz w:val="25"/>
        </w:rPr>
        <w:t>“</w:t>
      </w:r>
      <w:r>
        <w:rPr>
          <w:b/>
          <w:sz w:val="25"/>
          <w:lang w:val="en-US"/>
        </w:rPr>
        <w:t>Computer Engineering ".</w:t>
      </w:r>
      <w:r>
        <w:rPr>
          <w:b/>
          <w:sz w:val="25"/>
        </w:rPr>
        <w:t xml:space="preserve">. </w:t>
      </w:r>
    </w:p>
    <w:p w:rsidR="00836360" w:rsidRDefault="00836360">
      <w:pPr>
        <w:spacing w:after="0" w:line="259" w:lineRule="auto"/>
        <w:ind w:left="0" w:firstLine="0"/>
        <w:jc w:val="left"/>
      </w:pPr>
    </w:p>
    <w:p w:rsidR="00836360" w:rsidRDefault="00836360">
      <w:pPr>
        <w:spacing w:after="0" w:line="259" w:lineRule="auto"/>
        <w:ind w:left="0" w:firstLine="0"/>
        <w:jc w:val="left"/>
      </w:pPr>
    </w:p>
    <w:p w:rsidR="00836360" w:rsidRDefault="000B21F5">
      <w:pPr>
        <w:spacing w:after="0" w:line="259" w:lineRule="auto"/>
        <w:ind w:left="0" w:firstLine="0"/>
        <w:jc w:val="left"/>
      </w:pPr>
      <w:r w:rsidRPr="000B21F5">
        <w:rPr>
          <w:rFonts w:ascii="Calibri" w:eastAsia="Calibri" w:hAnsi="Calibri" w:cs="Calibri"/>
          <w:noProof/>
          <w:sz w:val="22"/>
          <w:lang w:val="en-US" w:eastAsia="en-US" w:bidi="mr-IN"/>
        </w:rPr>
        <w:pict>
          <v:group id="Group 33381" o:spid="_x0000_s1144" style="position:absolute;margin-left:24pt;margin-top:24.45pt;width:.5pt;height:794.15pt;z-index:251648000;mso-position-horizontal-relative:page;mso-position-vertical-relative:page" coordsize="60,1008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">
            <v:shape id="Freeform 16" o:spid="_x0000_s1145" style="position:absolute;width:91;height:100858;visibility:visible;mso-wrap-style:square;v-text-anchor:top" coordsize="9144,100858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" path="m,l9144,r,10085832l,10085832,,e" fillcolor="black" strokeweight="0">
              <v:stroke joinstyle="miter"/>
              <v:path arrowok="t"/>
            </v:shape>
            <w10:wrap type="square" anchorx="page" anchory="page"/>
          </v:group>
        </w:pict>
      </w:r>
      <w:r w:rsidRPr="000B21F5">
        <w:rPr>
          <w:rFonts w:ascii="Calibri" w:eastAsia="Calibri" w:hAnsi="Calibri" w:cs="Calibri"/>
          <w:noProof/>
          <w:sz w:val="22"/>
          <w:lang w:val="en-US" w:eastAsia="en-US" w:bidi="mr-IN"/>
        </w:rPr>
        <w:pict>
          <v:group id="Group 33383" o:spid="_x0000_s1142" style="position:absolute;margin-left:572.6pt;margin-top:24.45pt;width:.5pt;height:794.15pt;z-index:251649024;mso-position-horizontal-relative:page;mso-position-vertical-relative:page" coordsize="60,1008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">
            <v:shape id="Freeform 17" o:spid="_x0000_s1143" style="position:absolute;width:91;height:100858;visibility:visible;mso-wrap-style:square;v-text-anchor:top" coordsize="9144,100858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" path="m,l9144,r,10085832l,10085832,,e" fillcolor="black" strokeweight="0">
              <v:stroke joinstyle="miter"/>
              <v:path arrowok="t"/>
            </v:shape>
            <w10:wrap type="square" anchorx="page" anchory="page"/>
          </v:group>
        </w:pict>
      </w:r>
    </w:p>
    <w:p w:rsidR="00836360" w:rsidRDefault="00836360">
      <w:pPr>
        <w:spacing w:after="0" w:line="259" w:lineRule="auto"/>
        <w:ind w:left="0" w:firstLine="0"/>
        <w:jc w:val="left"/>
      </w:pPr>
    </w:p>
    <w:p w:rsidR="00836360" w:rsidRDefault="00836360">
      <w:pPr>
        <w:spacing w:after="136" w:line="259" w:lineRule="auto"/>
        <w:ind w:left="0" w:firstLine="0"/>
        <w:jc w:val="left"/>
      </w:pPr>
    </w:p>
    <w:p w:rsidR="00836360" w:rsidRDefault="0055369A">
      <w:pPr>
        <w:spacing w:after="115" w:line="259" w:lineRule="auto"/>
        <w:ind w:left="637" w:firstLine="0"/>
        <w:jc w:val="center"/>
      </w:pPr>
      <w:r>
        <w:rPr>
          <w:b/>
          <w:sz w:val="24"/>
        </w:rPr>
        <w:t>(Prof. S</w:t>
      </w:r>
      <w:r w:rsidR="00E21551">
        <w:rPr>
          <w:b/>
          <w:sz w:val="24"/>
        </w:rPr>
        <w:t>hital Agrawal</w:t>
      </w:r>
      <w:r>
        <w:rPr>
          <w:b/>
          <w:sz w:val="24"/>
        </w:rPr>
        <w:t xml:space="preserve">) </w:t>
      </w:r>
    </w:p>
    <w:p w:rsidR="00836360" w:rsidRDefault="0055369A">
      <w:pPr>
        <w:spacing w:after="0" w:line="265" w:lineRule="auto"/>
        <w:ind w:left="1003"/>
        <w:jc w:val="center"/>
      </w:pPr>
      <w:r>
        <w:rPr>
          <w:sz w:val="24"/>
        </w:rPr>
        <w:t xml:space="preserve">Guide </w:t>
      </w:r>
    </w:p>
    <w:p w:rsidR="00836360" w:rsidRDefault="00836360">
      <w:pPr>
        <w:spacing w:after="0" w:line="259" w:lineRule="auto"/>
        <w:ind w:left="0" w:firstLine="0"/>
        <w:jc w:val="left"/>
      </w:pPr>
    </w:p>
    <w:p w:rsidR="00836360" w:rsidRDefault="00836360">
      <w:pPr>
        <w:spacing w:after="0" w:line="259" w:lineRule="auto"/>
        <w:ind w:left="0" w:firstLine="0"/>
        <w:jc w:val="left"/>
      </w:pPr>
    </w:p>
    <w:p w:rsidR="00836360" w:rsidRDefault="00836360">
      <w:pPr>
        <w:spacing w:after="0" w:line="259" w:lineRule="auto"/>
        <w:ind w:left="0" w:firstLine="0"/>
        <w:jc w:val="left"/>
      </w:pPr>
    </w:p>
    <w:p w:rsidR="00836360" w:rsidRDefault="00836360">
      <w:pPr>
        <w:spacing w:after="0" w:line="259" w:lineRule="auto"/>
        <w:ind w:left="0" w:firstLine="0"/>
        <w:jc w:val="left"/>
      </w:pPr>
    </w:p>
    <w:p w:rsidR="00836360" w:rsidRDefault="00836360">
      <w:pPr>
        <w:spacing w:after="0" w:line="259" w:lineRule="auto"/>
        <w:ind w:left="0" w:firstLine="0"/>
        <w:jc w:val="left"/>
      </w:pPr>
    </w:p>
    <w:p w:rsidR="00836360" w:rsidRDefault="00836360">
      <w:pPr>
        <w:spacing w:after="0" w:line="259" w:lineRule="auto"/>
        <w:ind w:left="0" w:firstLine="0"/>
        <w:jc w:val="left"/>
      </w:pPr>
    </w:p>
    <w:p w:rsidR="00836360" w:rsidRDefault="00836360">
      <w:pPr>
        <w:spacing w:after="0" w:line="259" w:lineRule="auto"/>
        <w:ind w:left="0" w:firstLine="0"/>
        <w:jc w:val="left"/>
      </w:pPr>
    </w:p>
    <w:p w:rsidR="00836360" w:rsidRDefault="0055369A" w:rsidP="000B21F5">
      <w:pPr>
        <w:spacing w:after="0" w:line="259" w:lineRule="auto"/>
        <w:ind w:left="0" w:firstLineChars="450" w:firstLine="1084"/>
      </w:pPr>
      <w:proofErr w:type="gramStart"/>
      <w:r>
        <w:rPr>
          <w:b/>
          <w:sz w:val="24"/>
        </w:rPr>
        <w:t>(</w:t>
      </w:r>
      <w:r>
        <w:rPr>
          <w:b/>
          <w:sz w:val="24"/>
          <w:lang w:val="en-US"/>
        </w:rPr>
        <w:t xml:space="preserve"> Dr</w:t>
      </w:r>
      <w:proofErr w:type="gramEnd"/>
      <w:r>
        <w:rPr>
          <w:b/>
          <w:sz w:val="24"/>
          <w:lang w:val="en-US"/>
        </w:rPr>
        <w:t>. Shital  Agrawal</w:t>
      </w:r>
      <w:r>
        <w:rPr>
          <w:b/>
          <w:sz w:val="24"/>
        </w:rPr>
        <w:t xml:space="preserve"> ) </w:t>
      </w:r>
      <w:r>
        <w:rPr>
          <w:b/>
          <w:sz w:val="24"/>
        </w:rPr>
        <w:tab/>
      </w:r>
      <w:r>
        <w:rPr>
          <w:b/>
          <w:sz w:val="24"/>
        </w:rPr>
        <w:tab/>
      </w:r>
      <w:r>
        <w:rPr>
          <w:b/>
          <w:sz w:val="24"/>
        </w:rPr>
        <w:tab/>
        <w:t>(</w:t>
      </w:r>
      <w:r>
        <w:rPr>
          <w:b/>
          <w:sz w:val="24"/>
          <w:lang w:val="en-US"/>
        </w:rPr>
        <w:t xml:space="preserve"> Dr. Vikram Patil </w:t>
      </w:r>
      <w:r>
        <w:rPr>
          <w:b/>
          <w:sz w:val="24"/>
        </w:rPr>
        <w:t>)</w:t>
      </w:r>
    </w:p>
    <w:p w:rsidR="00836360" w:rsidRDefault="0055369A">
      <w:pPr>
        <w:tabs>
          <w:tab w:val="center" w:pos="2193"/>
          <w:tab w:val="center" w:pos="8076"/>
        </w:tabs>
        <w:spacing w:after="1544" w:line="265" w:lineRule="auto"/>
        <w:ind w:left="0" w:firstLine="0"/>
        <w:jc w:val="left"/>
      </w:pPr>
      <w:r>
        <w:rPr>
          <w:rFonts w:ascii="Calibri" w:eastAsia="Calibri" w:hAnsi="Calibri" w:cs="Calibri"/>
          <w:sz w:val="22"/>
        </w:rPr>
        <w:lastRenderedPageBreak/>
        <w:tab/>
      </w:r>
      <w:r>
        <w:rPr>
          <w:sz w:val="24"/>
        </w:rPr>
        <w:t xml:space="preserve">Head of Department </w:t>
      </w:r>
      <w:r>
        <w:rPr>
          <w:sz w:val="24"/>
        </w:rPr>
        <w:tab/>
        <w:t xml:space="preserve">Principal </w:t>
      </w:r>
    </w:p>
    <w:p w:rsidR="00836360" w:rsidRDefault="00836360">
      <w:pPr>
        <w:spacing w:after="0" w:line="259" w:lineRule="auto"/>
        <w:ind w:left="0" w:right="151" w:firstLine="0"/>
        <w:jc w:val="right"/>
      </w:pPr>
    </w:p>
    <w:p w:rsidR="00836360" w:rsidRDefault="00836360">
      <w:pPr>
        <w:spacing w:after="0" w:line="259" w:lineRule="auto"/>
        <w:ind w:left="0" w:firstLine="0"/>
        <w:jc w:val="left"/>
      </w:pPr>
    </w:p>
    <w:p w:rsidR="00836360" w:rsidRDefault="00836360">
      <w:pPr>
        <w:spacing w:after="0" w:line="259" w:lineRule="auto"/>
        <w:ind w:left="0" w:firstLine="0"/>
        <w:jc w:val="left"/>
      </w:pPr>
    </w:p>
    <w:p w:rsidR="00836360" w:rsidRDefault="00836360">
      <w:pPr>
        <w:spacing w:after="430" w:line="259" w:lineRule="auto"/>
        <w:ind w:left="0" w:firstLine="0"/>
        <w:jc w:val="left"/>
      </w:pPr>
    </w:p>
    <w:p w:rsidR="00836360" w:rsidRDefault="0055369A">
      <w:pPr>
        <w:spacing w:after="0" w:line="259" w:lineRule="auto"/>
        <w:ind w:left="1173" w:right="531"/>
        <w:jc w:val="center"/>
      </w:pPr>
      <w:r>
        <w:rPr>
          <w:b/>
          <w:sz w:val="46"/>
        </w:rPr>
        <w:t xml:space="preserve">Mini Project Approval </w:t>
      </w:r>
    </w:p>
    <w:p w:rsidR="00836360" w:rsidRDefault="00836360">
      <w:pPr>
        <w:spacing w:after="38" w:line="259" w:lineRule="auto"/>
        <w:ind w:left="0" w:firstLine="0"/>
        <w:jc w:val="left"/>
      </w:pPr>
    </w:p>
    <w:p w:rsidR="00836360" w:rsidRDefault="00836360">
      <w:pPr>
        <w:spacing w:after="0" w:line="259" w:lineRule="auto"/>
        <w:ind w:left="0" w:firstLine="0"/>
        <w:jc w:val="left"/>
      </w:pPr>
    </w:p>
    <w:p w:rsidR="00836360" w:rsidRDefault="0055369A">
      <w:pPr>
        <w:spacing w:after="17" w:line="249" w:lineRule="auto"/>
        <w:ind w:left="1274" w:right="350"/>
      </w:pPr>
      <w:r>
        <w:rPr>
          <w:sz w:val="26"/>
        </w:rPr>
        <w:t>This Mini Project entitled “</w:t>
      </w:r>
      <w:r w:rsidR="00AE7C67" w:rsidRPr="00AE7C67">
        <w:rPr>
          <w:b/>
          <w:bCs/>
          <w:sz w:val="26"/>
        </w:rPr>
        <w:t>Population strategis</w:t>
      </w:r>
      <w:r w:rsidR="00AE7C67">
        <w:rPr>
          <w:sz w:val="26"/>
        </w:rPr>
        <w:t>t</w:t>
      </w:r>
      <w:r>
        <w:rPr>
          <w:b/>
          <w:sz w:val="26"/>
        </w:rPr>
        <w:t xml:space="preserve">” </w:t>
      </w:r>
      <w:r>
        <w:rPr>
          <w:sz w:val="26"/>
        </w:rPr>
        <w:t xml:space="preserve">by </w:t>
      </w:r>
      <w:proofErr w:type="spellStart"/>
      <w:r w:rsidR="00AE7C67" w:rsidRPr="00AE7C67">
        <w:rPr>
          <w:b/>
          <w:bCs/>
          <w:sz w:val="25"/>
        </w:rPr>
        <w:t>Arabinda</w:t>
      </w:r>
      <w:proofErr w:type="spellEnd"/>
      <w:r w:rsidR="00AE7C67" w:rsidRPr="00AE7C67">
        <w:rPr>
          <w:b/>
          <w:bCs/>
          <w:sz w:val="25"/>
        </w:rPr>
        <w:t xml:space="preserve"> </w:t>
      </w:r>
      <w:proofErr w:type="spellStart"/>
      <w:r w:rsidR="00AE7C67" w:rsidRPr="00AE7C67">
        <w:rPr>
          <w:b/>
          <w:bCs/>
          <w:sz w:val="25"/>
        </w:rPr>
        <w:t>Chand</w:t>
      </w:r>
      <w:r>
        <w:rPr>
          <w:sz w:val="26"/>
        </w:rPr>
        <w:t>is</w:t>
      </w:r>
      <w:proofErr w:type="spellEnd"/>
      <w:r>
        <w:rPr>
          <w:sz w:val="26"/>
        </w:rPr>
        <w:t xml:space="preserve"> approved for the degree of </w:t>
      </w:r>
      <w:r>
        <w:rPr>
          <w:b/>
          <w:sz w:val="25"/>
        </w:rPr>
        <w:t xml:space="preserve">Bachelor of Engineering </w:t>
      </w:r>
      <w:r>
        <w:rPr>
          <w:sz w:val="25"/>
        </w:rPr>
        <w:t xml:space="preserve">in </w:t>
      </w:r>
      <w:r>
        <w:rPr>
          <w:sz w:val="25"/>
          <w:lang w:val="en-US"/>
        </w:rPr>
        <w:t xml:space="preserve">Computer </w:t>
      </w:r>
      <w:proofErr w:type="gramStart"/>
      <w:r>
        <w:rPr>
          <w:sz w:val="25"/>
          <w:lang w:val="en-US"/>
        </w:rPr>
        <w:t xml:space="preserve">Engineering </w:t>
      </w:r>
      <w:r>
        <w:rPr>
          <w:b/>
          <w:sz w:val="25"/>
        </w:rPr>
        <w:t>.</w:t>
      </w:r>
      <w:proofErr w:type="gramEnd"/>
    </w:p>
    <w:p w:rsidR="00836360" w:rsidRDefault="00836360">
      <w:pPr>
        <w:spacing w:after="0" w:line="259" w:lineRule="auto"/>
        <w:ind w:left="0" w:firstLine="0"/>
        <w:jc w:val="left"/>
      </w:pPr>
    </w:p>
    <w:p w:rsidR="00836360" w:rsidRDefault="00836360">
      <w:pPr>
        <w:spacing w:after="0" w:line="259" w:lineRule="auto"/>
        <w:ind w:left="0" w:firstLine="0"/>
        <w:jc w:val="left"/>
      </w:pPr>
    </w:p>
    <w:p w:rsidR="00836360" w:rsidRDefault="00836360">
      <w:pPr>
        <w:spacing w:after="0" w:line="259" w:lineRule="auto"/>
        <w:ind w:left="0" w:firstLine="0"/>
        <w:jc w:val="left"/>
      </w:pPr>
    </w:p>
    <w:p w:rsidR="00836360" w:rsidRDefault="00836360">
      <w:pPr>
        <w:spacing w:after="17" w:line="259" w:lineRule="auto"/>
        <w:ind w:left="0" w:firstLine="0"/>
        <w:jc w:val="left"/>
      </w:pPr>
    </w:p>
    <w:p w:rsidR="00836360" w:rsidRDefault="0055369A">
      <w:pPr>
        <w:spacing w:after="0" w:line="259" w:lineRule="auto"/>
        <w:ind w:left="1882" w:firstLine="0"/>
        <w:jc w:val="center"/>
      </w:pPr>
      <w:r>
        <w:rPr>
          <w:b/>
          <w:sz w:val="26"/>
        </w:rPr>
        <w:t xml:space="preserve">Examiners </w:t>
      </w:r>
    </w:p>
    <w:p w:rsidR="00836360" w:rsidRDefault="00836360">
      <w:pPr>
        <w:spacing w:after="0" w:line="259" w:lineRule="auto"/>
        <w:ind w:left="0" w:firstLine="0"/>
        <w:jc w:val="left"/>
      </w:pPr>
    </w:p>
    <w:p w:rsidR="00836360" w:rsidRDefault="00836360">
      <w:pPr>
        <w:spacing w:after="0" w:line="259" w:lineRule="auto"/>
        <w:ind w:left="0" w:firstLine="0"/>
        <w:jc w:val="left"/>
      </w:pPr>
    </w:p>
    <w:p w:rsidR="00836360" w:rsidRDefault="00836360">
      <w:pPr>
        <w:spacing w:after="224" w:line="259" w:lineRule="auto"/>
        <w:ind w:left="0" w:firstLine="0"/>
        <w:jc w:val="left"/>
      </w:pPr>
    </w:p>
    <w:p w:rsidR="00836360" w:rsidRDefault="0055369A">
      <w:pPr>
        <w:spacing w:after="0" w:line="259" w:lineRule="auto"/>
        <w:ind w:left="0" w:right="294" w:firstLine="0"/>
        <w:jc w:val="right"/>
      </w:pPr>
      <w:r>
        <w:rPr>
          <w:b/>
          <w:sz w:val="26"/>
        </w:rPr>
        <w:t xml:space="preserve">1……………………………………… </w:t>
      </w:r>
    </w:p>
    <w:p w:rsidR="00836360" w:rsidRDefault="0055369A">
      <w:pPr>
        <w:spacing w:after="0" w:line="259" w:lineRule="auto"/>
        <w:ind w:left="10" w:right="253"/>
        <w:jc w:val="right"/>
      </w:pPr>
      <w:r>
        <w:rPr>
          <w:sz w:val="24"/>
        </w:rPr>
        <w:t xml:space="preserve">(Internal Examiner Name &amp; Sign) </w:t>
      </w:r>
    </w:p>
    <w:p w:rsidR="00836360" w:rsidRDefault="000B21F5">
      <w:pPr>
        <w:spacing w:after="0" w:line="259" w:lineRule="auto"/>
        <w:ind w:left="0" w:firstLine="0"/>
        <w:jc w:val="left"/>
      </w:pPr>
      <w:r w:rsidRPr="000B21F5">
        <w:rPr>
          <w:rFonts w:ascii="Calibri" w:eastAsia="Calibri" w:hAnsi="Calibri" w:cs="Calibri"/>
          <w:noProof/>
          <w:sz w:val="22"/>
          <w:lang w:val="en-US" w:eastAsia="en-US" w:bidi="mr-IN"/>
        </w:rPr>
        <w:pict>
          <v:group id="Group 33249" o:spid="_x0000_s1140" style="position:absolute;margin-left:24pt;margin-top:24.45pt;width:.5pt;height:794.15pt;z-index:251650048;mso-position-horizontal-relative:page;mso-position-vertical-relative:page" coordsize="60,1008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">
            <v:shape id="Freeform 18" o:spid="_x0000_s1141" style="position:absolute;width:91;height:100858;visibility:visible;mso-wrap-style:square;v-text-anchor:top" coordsize="9144,100858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" path="m,l9144,r,10085832l,10085832,,e" fillcolor="black" strokeweight="0">
              <v:stroke joinstyle="miter"/>
              <v:path arrowok="t"/>
            </v:shape>
            <w10:wrap type="square" anchorx="page" anchory="page"/>
          </v:group>
        </w:pict>
      </w:r>
      <w:r w:rsidRPr="000B21F5">
        <w:rPr>
          <w:rFonts w:ascii="Calibri" w:eastAsia="Calibri" w:hAnsi="Calibri" w:cs="Calibri"/>
          <w:noProof/>
          <w:sz w:val="22"/>
          <w:lang w:val="en-US" w:eastAsia="en-US" w:bidi="mr-IN"/>
        </w:rPr>
        <w:pict>
          <v:group id="Group 33250" o:spid="_x0000_s1138" style="position:absolute;margin-left:572.6pt;margin-top:24.45pt;width:.5pt;height:794.15pt;z-index:251651072;mso-position-horizontal-relative:page;mso-position-vertical-relative:page" coordsize="60,1008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">
            <v:shape id="Freeform 19" o:spid="_x0000_s1139" style="position:absolute;width:91;height:100858;visibility:visible;mso-wrap-style:square;v-text-anchor:top" coordsize="9144,100858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" path="m,l9144,r,10085832l,10085832,,e" fillcolor="black" strokeweight="0">
              <v:stroke joinstyle="miter"/>
              <v:path arrowok="t"/>
            </v:shape>
            <w10:wrap type="square" anchorx="page" anchory="page"/>
          </v:group>
        </w:pict>
      </w:r>
    </w:p>
    <w:p w:rsidR="00836360" w:rsidRDefault="00836360">
      <w:pPr>
        <w:spacing w:after="0" w:line="259" w:lineRule="auto"/>
        <w:ind w:left="0" w:firstLine="0"/>
        <w:jc w:val="left"/>
      </w:pPr>
    </w:p>
    <w:p w:rsidR="00836360" w:rsidRDefault="00836360">
      <w:pPr>
        <w:spacing w:after="0" w:line="259" w:lineRule="auto"/>
        <w:ind w:left="0" w:firstLine="0"/>
        <w:jc w:val="left"/>
      </w:pPr>
    </w:p>
    <w:p w:rsidR="00836360" w:rsidRDefault="00836360">
      <w:pPr>
        <w:spacing w:after="0" w:line="259" w:lineRule="auto"/>
        <w:ind w:left="0" w:firstLine="0"/>
        <w:jc w:val="left"/>
      </w:pPr>
    </w:p>
    <w:p w:rsidR="00836360" w:rsidRDefault="00836360">
      <w:pPr>
        <w:spacing w:after="173" w:line="259" w:lineRule="auto"/>
        <w:ind w:left="0" w:firstLine="0"/>
        <w:jc w:val="left"/>
      </w:pPr>
    </w:p>
    <w:p w:rsidR="00836360" w:rsidRDefault="0055369A">
      <w:pPr>
        <w:spacing w:after="0" w:line="259" w:lineRule="auto"/>
        <w:ind w:left="10" w:right="279"/>
        <w:jc w:val="right"/>
      </w:pPr>
      <w:r>
        <w:rPr>
          <w:b/>
          <w:sz w:val="24"/>
        </w:rPr>
        <w:t xml:space="preserve">2………………………………………… </w:t>
      </w:r>
    </w:p>
    <w:p w:rsidR="00836360" w:rsidRDefault="0055369A">
      <w:pPr>
        <w:spacing w:after="0" w:line="259" w:lineRule="auto"/>
        <w:ind w:left="10" w:right="253"/>
        <w:jc w:val="right"/>
      </w:pPr>
      <w:r>
        <w:rPr>
          <w:sz w:val="24"/>
        </w:rPr>
        <w:t xml:space="preserve">(External Examiner name &amp; Sign) </w:t>
      </w:r>
    </w:p>
    <w:p w:rsidR="00836360" w:rsidRDefault="00836360">
      <w:pPr>
        <w:spacing w:after="0" w:line="259" w:lineRule="auto"/>
        <w:ind w:left="0" w:firstLine="0"/>
        <w:jc w:val="left"/>
      </w:pPr>
    </w:p>
    <w:p w:rsidR="00836360" w:rsidRDefault="00836360">
      <w:pPr>
        <w:spacing w:after="0" w:line="259" w:lineRule="auto"/>
        <w:ind w:left="0" w:firstLine="0"/>
        <w:jc w:val="left"/>
      </w:pPr>
    </w:p>
    <w:p w:rsidR="00836360" w:rsidRDefault="00836360">
      <w:pPr>
        <w:spacing w:after="86" w:line="259" w:lineRule="auto"/>
        <w:ind w:left="0" w:firstLine="0"/>
        <w:jc w:val="left"/>
      </w:pPr>
    </w:p>
    <w:p w:rsidR="00836360" w:rsidRDefault="00836360">
      <w:pPr>
        <w:spacing w:after="0" w:line="259" w:lineRule="auto"/>
        <w:ind w:left="0" w:firstLine="0"/>
        <w:jc w:val="left"/>
      </w:pPr>
    </w:p>
    <w:p w:rsidR="00836360" w:rsidRDefault="0055369A">
      <w:pPr>
        <w:spacing w:after="13" w:line="249" w:lineRule="auto"/>
        <w:ind w:left="1634"/>
      </w:pPr>
      <w:r>
        <w:rPr>
          <w:sz w:val="24"/>
        </w:rPr>
        <w:t xml:space="preserve">Date: </w:t>
      </w:r>
    </w:p>
    <w:p w:rsidR="00836360" w:rsidRDefault="00836360">
      <w:pPr>
        <w:spacing w:after="0" w:line="259" w:lineRule="auto"/>
        <w:ind w:left="0" w:firstLine="0"/>
        <w:jc w:val="left"/>
      </w:pPr>
    </w:p>
    <w:p w:rsidR="00836360" w:rsidRDefault="00836360">
      <w:pPr>
        <w:spacing w:after="0" w:line="259" w:lineRule="auto"/>
        <w:ind w:left="0" w:firstLine="0"/>
        <w:jc w:val="left"/>
      </w:pPr>
    </w:p>
    <w:p w:rsidR="00836360" w:rsidRDefault="0055369A">
      <w:pPr>
        <w:spacing w:after="2504" w:line="249" w:lineRule="auto"/>
        <w:ind w:left="1634"/>
      </w:pPr>
      <w:r>
        <w:rPr>
          <w:sz w:val="24"/>
        </w:rPr>
        <w:t xml:space="preserve">Place: </w:t>
      </w:r>
      <w:r w:rsidR="003B7EF8">
        <w:rPr>
          <w:sz w:val="24"/>
        </w:rPr>
        <w:t>KARAV</w:t>
      </w:r>
    </w:p>
    <w:p w:rsidR="00836360" w:rsidRDefault="00836360">
      <w:pPr>
        <w:spacing w:after="0" w:line="259" w:lineRule="auto"/>
        <w:ind w:left="0" w:right="78" w:firstLine="0"/>
        <w:jc w:val="right"/>
      </w:pPr>
    </w:p>
    <w:p w:rsidR="00836360" w:rsidRDefault="00836360">
      <w:pPr>
        <w:spacing w:after="48" w:line="259" w:lineRule="auto"/>
        <w:ind w:left="0" w:firstLine="0"/>
        <w:jc w:val="left"/>
      </w:pPr>
    </w:p>
    <w:p w:rsidR="00836360" w:rsidRDefault="00836360">
      <w:pPr>
        <w:spacing w:after="242" w:line="259" w:lineRule="auto"/>
        <w:ind w:left="0" w:firstLine="0"/>
        <w:jc w:val="left"/>
      </w:pPr>
    </w:p>
    <w:p w:rsidR="00836360" w:rsidRDefault="0055369A">
      <w:pPr>
        <w:spacing w:after="0" w:line="259" w:lineRule="auto"/>
        <w:ind w:left="919" w:firstLine="0"/>
        <w:jc w:val="left"/>
      </w:pPr>
      <w:r>
        <w:rPr>
          <w:b/>
          <w:sz w:val="46"/>
        </w:rPr>
        <w:t xml:space="preserve">Contents </w:t>
      </w:r>
    </w:p>
    <w:p w:rsidR="00836360" w:rsidRDefault="0055369A">
      <w:pPr>
        <w:spacing w:after="250" w:line="265" w:lineRule="auto"/>
        <w:ind w:left="933"/>
        <w:jc w:val="left"/>
      </w:pPr>
      <w:r>
        <w:rPr>
          <w:b/>
          <w:sz w:val="24"/>
        </w:rPr>
        <w:lastRenderedPageBreak/>
        <w:t xml:space="preserve">Abstract ........................................................................................................................ 1 </w:t>
      </w:r>
    </w:p>
    <w:p w:rsidR="00836360" w:rsidRDefault="0055369A">
      <w:pPr>
        <w:spacing w:after="246" w:line="265" w:lineRule="auto"/>
        <w:ind w:left="933"/>
        <w:jc w:val="left"/>
      </w:pPr>
      <w:r>
        <w:rPr>
          <w:b/>
          <w:sz w:val="24"/>
        </w:rPr>
        <w:t xml:space="preserve">Acknowledgement ........................................................................................................ 2 </w:t>
      </w:r>
    </w:p>
    <w:p w:rsidR="00836360" w:rsidRDefault="0055369A">
      <w:pPr>
        <w:spacing w:after="662" w:line="265" w:lineRule="auto"/>
        <w:ind w:left="933"/>
        <w:jc w:val="left"/>
      </w:pPr>
      <w:r>
        <w:rPr>
          <w:b/>
          <w:sz w:val="24"/>
        </w:rPr>
        <w:t xml:space="preserve">List of abbreviations .................................................................................................... 3 </w:t>
      </w:r>
    </w:p>
    <w:p w:rsidR="00836360" w:rsidRDefault="0055369A">
      <w:pPr>
        <w:numPr>
          <w:ilvl w:val="0"/>
          <w:numId w:val="1"/>
        </w:numPr>
        <w:spacing w:after="119" w:line="265" w:lineRule="auto"/>
        <w:ind w:hanging="821"/>
        <w:jc w:val="left"/>
      </w:pPr>
      <w:r>
        <w:rPr>
          <w:b/>
          <w:sz w:val="24"/>
        </w:rPr>
        <w:t xml:space="preserve">Introduction ...................................................................................................... 4 </w:t>
      </w:r>
    </w:p>
    <w:p w:rsidR="00836360" w:rsidRDefault="0055369A">
      <w:pPr>
        <w:numPr>
          <w:ilvl w:val="1"/>
          <w:numId w:val="1"/>
        </w:numPr>
        <w:spacing w:after="133" w:line="249" w:lineRule="auto"/>
        <w:ind w:firstLine="0"/>
      </w:pPr>
      <w:r>
        <w:rPr>
          <w:sz w:val="24"/>
        </w:rPr>
        <w:t xml:space="preserve">Introduction </w:t>
      </w:r>
      <w:r>
        <w:rPr>
          <w:sz w:val="24"/>
        </w:rPr>
        <w:tab/>
      </w:r>
      <w:r>
        <w:rPr>
          <w:sz w:val="24"/>
        </w:rPr>
        <w:tab/>
      </w:r>
      <w:r>
        <w:rPr>
          <w:sz w:val="24"/>
        </w:rPr>
        <w:tab/>
      </w:r>
      <w:r>
        <w:rPr>
          <w:sz w:val="24"/>
        </w:rPr>
        <w:tab/>
      </w:r>
      <w:r>
        <w:rPr>
          <w:sz w:val="24"/>
        </w:rPr>
        <w:tab/>
      </w:r>
      <w:r>
        <w:rPr>
          <w:sz w:val="24"/>
        </w:rPr>
        <w:tab/>
      </w:r>
      <w:r>
        <w:rPr>
          <w:sz w:val="24"/>
        </w:rPr>
        <w:tab/>
      </w:r>
      <w:r>
        <w:rPr>
          <w:sz w:val="24"/>
        </w:rPr>
        <w:tab/>
      </w:r>
      <w:r>
        <w:rPr>
          <w:sz w:val="24"/>
        </w:rPr>
        <w:tab/>
      </w:r>
      <w:r>
        <w:rPr>
          <w:b/>
          <w:sz w:val="24"/>
        </w:rPr>
        <w:t xml:space="preserve">4 </w:t>
      </w:r>
    </w:p>
    <w:p w:rsidR="00836360" w:rsidRDefault="0055369A">
      <w:pPr>
        <w:numPr>
          <w:ilvl w:val="1"/>
          <w:numId w:val="1"/>
        </w:numPr>
        <w:spacing w:after="135" w:line="249" w:lineRule="auto"/>
        <w:ind w:firstLine="0"/>
      </w:pPr>
      <w:r>
        <w:rPr>
          <w:sz w:val="24"/>
        </w:rPr>
        <w:t xml:space="preserve">Motivation </w:t>
      </w:r>
      <w:r>
        <w:rPr>
          <w:sz w:val="24"/>
        </w:rPr>
        <w:tab/>
      </w:r>
      <w:r>
        <w:rPr>
          <w:sz w:val="24"/>
        </w:rPr>
        <w:tab/>
      </w:r>
      <w:r>
        <w:rPr>
          <w:sz w:val="24"/>
        </w:rPr>
        <w:tab/>
      </w:r>
      <w:r>
        <w:rPr>
          <w:sz w:val="24"/>
        </w:rPr>
        <w:tab/>
      </w:r>
      <w:r>
        <w:rPr>
          <w:sz w:val="24"/>
        </w:rPr>
        <w:tab/>
      </w:r>
      <w:r>
        <w:rPr>
          <w:sz w:val="24"/>
        </w:rPr>
        <w:tab/>
      </w:r>
      <w:r>
        <w:rPr>
          <w:sz w:val="24"/>
        </w:rPr>
        <w:tab/>
      </w:r>
      <w:r>
        <w:rPr>
          <w:sz w:val="24"/>
        </w:rPr>
        <w:tab/>
      </w:r>
      <w:r>
        <w:rPr>
          <w:sz w:val="24"/>
        </w:rPr>
        <w:tab/>
      </w:r>
      <w:r>
        <w:rPr>
          <w:b/>
          <w:sz w:val="24"/>
        </w:rPr>
        <w:t xml:space="preserve">5 </w:t>
      </w:r>
    </w:p>
    <w:p w:rsidR="00836360" w:rsidRDefault="0055369A">
      <w:pPr>
        <w:numPr>
          <w:ilvl w:val="1"/>
          <w:numId w:val="1"/>
        </w:numPr>
        <w:spacing w:after="274" w:line="249" w:lineRule="auto"/>
        <w:ind w:firstLine="0"/>
      </w:pPr>
      <w:r>
        <w:rPr>
          <w:sz w:val="24"/>
        </w:rPr>
        <w:lastRenderedPageBreak/>
        <w:t xml:space="preserve">Objectives </w:t>
      </w:r>
      <w:r>
        <w:rPr>
          <w:sz w:val="24"/>
        </w:rPr>
        <w:tab/>
      </w:r>
      <w:r>
        <w:rPr>
          <w:sz w:val="24"/>
        </w:rPr>
        <w:tab/>
      </w:r>
      <w:r>
        <w:rPr>
          <w:sz w:val="24"/>
        </w:rPr>
        <w:tab/>
      </w:r>
      <w:r>
        <w:rPr>
          <w:sz w:val="24"/>
        </w:rPr>
        <w:tab/>
      </w:r>
      <w:r>
        <w:rPr>
          <w:sz w:val="24"/>
        </w:rPr>
        <w:tab/>
      </w:r>
      <w:r>
        <w:rPr>
          <w:sz w:val="24"/>
        </w:rPr>
        <w:tab/>
      </w:r>
      <w:r>
        <w:rPr>
          <w:sz w:val="24"/>
        </w:rPr>
        <w:tab/>
      </w:r>
      <w:r>
        <w:rPr>
          <w:sz w:val="24"/>
        </w:rPr>
        <w:tab/>
      </w:r>
      <w:r>
        <w:rPr>
          <w:sz w:val="24"/>
        </w:rPr>
        <w:tab/>
      </w:r>
      <w:r>
        <w:rPr>
          <w:b/>
          <w:sz w:val="24"/>
        </w:rPr>
        <w:t xml:space="preserve">5 </w:t>
      </w:r>
    </w:p>
    <w:p w:rsidR="00836360" w:rsidRDefault="0055369A">
      <w:pPr>
        <w:numPr>
          <w:ilvl w:val="0"/>
          <w:numId w:val="1"/>
        </w:numPr>
        <w:spacing w:after="282" w:line="265" w:lineRule="auto"/>
        <w:ind w:hanging="821"/>
        <w:jc w:val="left"/>
      </w:pPr>
      <w:r>
        <w:rPr>
          <w:b/>
          <w:sz w:val="24"/>
        </w:rPr>
        <w:t xml:space="preserve">Literature Survey ............................................................................................ 6-7 </w:t>
      </w:r>
    </w:p>
    <w:p w:rsidR="00836360" w:rsidRDefault="0055369A">
      <w:pPr>
        <w:numPr>
          <w:ilvl w:val="1"/>
          <w:numId w:val="1"/>
        </w:numPr>
        <w:spacing w:after="130" w:line="265" w:lineRule="auto"/>
        <w:ind w:firstLine="0"/>
      </w:pPr>
      <w:r>
        <w:rPr>
          <w:sz w:val="26"/>
        </w:rPr>
        <w:t xml:space="preserve">Survey of Existing System </w:t>
      </w:r>
      <w:r>
        <w:rPr>
          <w:sz w:val="26"/>
        </w:rPr>
        <w:tab/>
      </w:r>
      <w:r>
        <w:rPr>
          <w:sz w:val="26"/>
        </w:rPr>
        <w:tab/>
      </w:r>
      <w:r>
        <w:rPr>
          <w:sz w:val="26"/>
        </w:rPr>
        <w:tab/>
      </w:r>
      <w:r>
        <w:rPr>
          <w:sz w:val="26"/>
        </w:rPr>
        <w:tab/>
      </w:r>
      <w:r>
        <w:rPr>
          <w:sz w:val="26"/>
        </w:rPr>
        <w:tab/>
      </w:r>
      <w:r>
        <w:rPr>
          <w:sz w:val="26"/>
        </w:rPr>
        <w:tab/>
      </w:r>
      <w:r>
        <w:rPr>
          <w:sz w:val="26"/>
        </w:rPr>
        <w:tab/>
      </w:r>
      <w:r>
        <w:rPr>
          <w:b/>
          <w:sz w:val="26"/>
        </w:rPr>
        <w:t xml:space="preserve">6 </w:t>
      </w:r>
    </w:p>
    <w:p w:rsidR="00836360" w:rsidRDefault="0055369A">
      <w:pPr>
        <w:numPr>
          <w:ilvl w:val="1"/>
          <w:numId w:val="1"/>
        </w:numPr>
        <w:spacing w:after="130" w:line="265" w:lineRule="auto"/>
        <w:ind w:firstLine="0"/>
      </w:pPr>
      <w:r>
        <w:rPr>
          <w:sz w:val="26"/>
        </w:rPr>
        <w:t xml:space="preserve">Limitation Existing system or research gap </w:t>
      </w:r>
      <w:r>
        <w:rPr>
          <w:sz w:val="26"/>
        </w:rPr>
        <w:tab/>
      </w:r>
      <w:r>
        <w:rPr>
          <w:sz w:val="26"/>
        </w:rPr>
        <w:tab/>
      </w:r>
      <w:r>
        <w:rPr>
          <w:sz w:val="26"/>
        </w:rPr>
        <w:tab/>
      </w:r>
      <w:r>
        <w:rPr>
          <w:sz w:val="26"/>
        </w:rPr>
        <w:tab/>
      </w:r>
      <w:r w:rsidR="00D876B6">
        <w:rPr>
          <w:b/>
          <w:sz w:val="26"/>
        </w:rPr>
        <w:t>6</w:t>
      </w:r>
    </w:p>
    <w:p w:rsidR="00836360" w:rsidRDefault="0055369A">
      <w:pPr>
        <w:numPr>
          <w:ilvl w:val="1"/>
          <w:numId w:val="1"/>
        </w:numPr>
        <w:spacing w:after="251" w:line="265" w:lineRule="auto"/>
        <w:ind w:firstLine="0"/>
      </w:pPr>
      <w:r>
        <w:rPr>
          <w:sz w:val="24"/>
        </w:rPr>
        <w:t xml:space="preserve">Mini Project </w:t>
      </w:r>
      <w:r>
        <w:rPr>
          <w:sz w:val="26"/>
        </w:rPr>
        <w:t xml:space="preserve">Contribution </w:t>
      </w:r>
      <w:r>
        <w:rPr>
          <w:sz w:val="26"/>
        </w:rPr>
        <w:tab/>
      </w:r>
      <w:r>
        <w:rPr>
          <w:sz w:val="26"/>
        </w:rPr>
        <w:tab/>
      </w:r>
      <w:r>
        <w:rPr>
          <w:sz w:val="26"/>
        </w:rPr>
        <w:tab/>
      </w:r>
      <w:r>
        <w:rPr>
          <w:sz w:val="26"/>
        </w:rPr>
        <w:tab/>
      </w:r>
      <w:r>
        <w:rPr>
          <w:sz w:val="26"/>
        </w:rPr>
        <w:tab/>
      </w:r>
      <w:r>
        <w:rPr>
          <w:sz w:val="26"/>
        </w:rPr>
        <w:tab/>
      </w:r>
      <w:r>
        <w:rPr>
          <w:sz w:val="26"/>
        </w:rPr>
        <w:tab/>
      </w:r>
      <w:r w:rsidR="00D876B6">
        <w:rPr>
          <w:b/>
          <w:sz w:val="26"/>
        </w:rPr>
        <w:t>6</w:t>
      </w:r>
    </w:p>
    <w:p w:rsidR="00836360" w:rsidRDefault="000B21F5">
      <w:pPr>
        <w:numPr>
          <w:ilvl w:val="0"/>
          <w:numId w:val="1"/>
        </w:numPr>
        <w:spacing w:after="556" w:line="265" w:lineRule="auto"/>
        <w:ind w:hanging="821"/>
        <w:jc w:val="left"/>
      </w:pPr>
      <w:r w:rsidRPr="000B21F5">
        <w:rPr>
          <w:rFonts w:ascii="Calibri" w:eastAsia="Calibri" w:hAnsi="Calibri" w:cs="Calibri"/>
          <w:noProof/>
          <w:sz w:val="22"/>
          <w:lang w:val="en-US" w:eastAsia="en-US" w:bidi="mr-IN"/>
        </w:rPr>
        <w:pict>
          <v:group id="Group 32204" o:spid="_x0000_s1136" style="position:absolute;left:0;text-align:left;margin-left:24pt;margin-top:24.45pt;width:.5pt;height:794.15pt;z-index:251652096;mso-position-horizontal-relative:page;mso-position-vertical-relative:page" coordsize="60,1008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">
            <v:shape id="Freeform 20" o:spid="_x0000_s1137" style="position:absolute;width:91;height:100858;visibility:visible;mso-wrap-style:square;v-text-anchor:top" coordsize="9144,100858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" path="m,l9144,r,10085832l,10085832,,e" fillcolor="black" strokeweight="0">
              <v:stroke joinstyle="miter"/>
              <v:path arrowok="t"/>
            </v:shape>
            <w10:wrap type="square" anchorx="page" anchory="page"/>
          </v:group>
        </w:pict>
      </w:r>
      <w:r w:rsidRPr="000B21F5">
        <w:rPr>
          <w:rFonts w:ascii="Calibri" w:eastAsia="Calibri" w:hAnsi="Calibri" w:cs="Calibri"/>
          <w:noProof/>
          <w:sz w:val="22"/>
          <w:lang w:val="en-US" w:eastAsia="en-US" w:bidi="mr-IN"/>
        </w:rPr>
        <w:pict>
          <v:group id="Group 32205" o:spid="_x0000_s1134" style="position:absolute;left:0;text-align:left;margin-left:572.6pt;margin-top:24.45pt;width:.5pt;height:794.15pt;z-index:251653120;mso-position-horizontal-relative:page;mso-position-vertical-relative:page" coordsize="60,1008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">
            <v:shape id="Freeform 21" o:spid="_x0000_s1135" style="position:absolute;width:91;height:100858;visibility:visible;mso-wrap-style:square;v-text-anchor:top" coordsize="9144,100858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" path="m,l9144,r,10085832l,10085832,,e" fillcolor="black" strokeweight="0">
              <v:stroke joinstyle="miter"/>
              <v:path arrowok="t"/>
            </v:shape>
            <w10:wrap type="square" anchorx="page" anchory="page"/>
          </v:group>
        </w:pict>
      </w:r>
      <w:r w:rsidR="0055369A">
        <w:rPr>
          <w:b/>
          <w:sz w:val="24"/>
        </w:rPr>
        <w:t xml:space="preserve">Problem definition .......................................................................................... </w:t>
      </w:r>
      <w:r w:rsidR="00D876B6">
        <w:rPr>
          <w:b/>
          <w:sz w:val="24"/>
        </w:rPr>
        <w:t>7</w:t>
      </w:r>
    </w:p>
    <w:p w:rsidR="00836360" w:rsidRDefault="0055369A">
      <w:pPr>
        <w:numPr>
          <w:ilvl w:val="1"/>
          <w:numId w:val="1"/>
        </w:numPr>
        <w:spacing w:after="380" w:line="265" w:lineRule="auto"/>
        <w:ind w:firstLine="0"/>
      </w:pPr>
      <w:r>
        <w:rPr>
          <w:sz w:val="26"/>
        </w:rPr>
        <w:lastRenderedPageBreak/>
        <w:t xml:space="preserve">Problem Definition </w:t>
      </w:r>
      <w:r>
        <w:rPr>
          <w:sz w:val="26"/>
        </w:rPr>
        <w:tab/>
      </w:r>
      <w:r w:rsidR="00D876B6">
        <w:rPr>
          <w:b/>
          <w:sz w:val="26"/>
        </w:rPr>
        <w:t>7</w:t>
      </w:r>
    </w:p>
    <w:p w:rsidR="00836360" w:rsidRDefault="0055369A">
      <w:pPr>
        <w:numPr>
          <w:ilvl w:val="0"/>
          <w:numId w:val="1"/>
        </w:numPr>
        <w:spacing w:after="286" w:line="259" w:lineRule="auto"/>
        <w:ind w:hanging="821"/>
        <w:jc w:val="left"/>
      </w:pPr>
      <w:r>
        <w:rPr>
          <w:b/>
          <w:sz w:val="24"/>
        </w:rPr>
        <w:t xml:space="preserve">Proposed System .......................................................................................... </w:t>
      </w:r>
      <w:r w:rsidR="005E76DB">
        <w:rPr>
          <w:b/>
          <w:sz w:val="24"/>
        </w:rPr>
        <w:t>8</w:t>
      </w:r>
      <w:r>
        <w:rPr>
          <w:b/>
          <w:sz w:val="24"/>
        </w:rPr>
        <w:t>-1</w:t>
      </w:r>
      <w:r w:rsidR="005E76DB">
        <w:rPr>
          <w:b/>
          <w:sz w:val="24"/>
        </w:rPr>
        <w:t>5</w:t>
      </w:r>
    </w:p>
    <w:p w:rsidR="00836360" w:rsidRDefault="0055369A">
      <w:pPr>
        <w:numPr>
          <w:ilvl w:val="1"/>
          <w:numId w:val="1"/>
        </w:numPr>
        <w:spacing w:after="130" w:line="265" w:lineRule="auto"/>
        <w:ind w:firstLine="0"/>
      </w:pPr>
      <w:r>
        <w:rPr>
          <w:sz w:val="26"/>
        </w:rPr>
        <w:t xml:space="preserve">Architecture framework </w:t>
      </w:r>
      <w:r>
        <w:rPr>
          <w:sz w:val="26"/>
        </w:rPr>
        <w:tab/>
      </w:r>
      <w:r w:rsidR="005E76DB">
        <w:rPr>
          <w:sz w:val="26"/>
        </w:rPr>
        <w:t>8-</w:t>
      </w:r>
      <w:r>
        <w:rPr>
          <w:b/>
          <w:sz w:val="26"/>
        </w:rPr>
        <w:t xml:space="preserve">9 </w:t>
      </w:r>
    </w:p>
    <w:p w:rsidR="00836360" w:rsidRDefault="0055369A">
      <w:pPr>
        <w:numPr>
          <w:ilvl w:val="1"/>
          <w:numId w:val="1"/>
        </w:numPr>
        <w:spacing w:after="551" w:line="265" w:lineRule="auto"/>
        <w:ind w:firstLine="0"/>
      </w:pPr>
      <w:r>
        <w:rPr>
          <w:sz w:val="26"/>
        </w:rPr>
        <w:t xml:space="preserve">Algorithm </w:t>
      </w:r>
      <w:r>
        <w:rPr>
          <w:sz w:val="26"/>
        </w:rPr>
        <w:tab/>
      </w:r>
      <w:r>
        <w:rPr>
          <w:b/>
          <w:sz w:val="26"/>
        </w:rPr>
        <w:t>9</w:t>
      </w:r>
      <w:r w:rsidR="005E76DB">
        <w:rPr>
          <w:b/>
          <w:sz w:val="26"/>
        </w:rPr>
        <w:t>-15</w:t>
      </w:r>
    </w:p>
    <w:p w:rsidR="00836360" w:rsidRDefault="0055369A">
      <w:pPr>
        <w:numPr>
          <w:ilvl w:val="0"/>
          <w:numId w:val="1"/>
        </w:numPr>
        <w:spacing w:after="547" w:line="265" w:lineRule="auto"/>
        <w:ind w:hanging="821"/>
        <w:jc w:val="left"/>
      </w:pPr>
      <w:r>
        <w:rPr>
          <w:b/>
          <w:sz w:val="24"/>
        </w:rPr>
        <w:t xml:space="preserve">Planning And Time </w:t>
      </w:r>
      <w:proofErr w:type="gramStart"/>
      <w:r>
        <w:rPr>
          <w:b/>
          <w:sz w:val="24"/>
        </w:rPr>
        <w:t>Estimation .................................................................</w:t>
      </w:r>
      <w:proofErr w:type="gramEnd"/>
      <w:r>
        <w:rPr>
          <w:b/>
          <w:sz w:val="24"/>
        </w:rPr>
        <w:t xml:space="preserve"> 1</w:t>
      </w:r>
      <w:r w:rsidR="005E76DB">
        <w:rPr>
          <w:b/>
          <w:sz w:val="24"/>
        </w:rPr>
        <w:t>6</w:t>
      </w:r>
    </w:p>
    <w:p w:rsidR="00836360" w:rsidRDefault="0055369A">
      <w:pPr>
        <w:numPr>
          <w:ilvl w:val="0"/>
          <w:numId w:val="1"/>
        </w:numPr>
        <w:spacing w:after="452" w:line="265" w:lineRule="auto"/>
        <w:ind w:hanging="821"/>
        <w:jc w:val="left"/>
      </w:pPr>
      <w:r>
        <w:rPr>
          <w:b/>
          <w:sz w:val="24"/>
        </w:rPr>
        <w:t>System Requirement…................................................................................ 1</w:t>
      </w:r>
      <w:r w:rsidR="005E76DB">
        <w:rPr>
          <w:b/>
          <w:sz w:val="24"/>
        </w:rPr>
        <w:t>7</w:t>
      </w:r>
    </w:p>
    <w:p w:rsidR="00836360" w:rsidRDefault="0055369A">
      <w:pPr>
        <w:numPr>
          <w:ilvl w:val="1"/>
          <w:numId w:val="1"/>
        </w:numPr>
        <w:spacing w:after="1029" w:line="367" w:lineRule="auto"/>
        <w:ind w:firstLine="0"/>
      </w:pPr>
      <w:r>
        <w:rPr>
          <w:sz w:val="26"/>
        </w:rPr>
        <w:t xml:space="preserve">Details of Hardware </w:t>
      </w:r>
      <w:r>
        <w:rPr>
          <w:sz w:val="26"/>
        </w:rPr>
        <w:tab/>
      </w:r>
      <w:r>
        <w:rPr>
          <w:b/>
          <w:sz w:val="26"/>
        </w:rPr>
        <w:t xml:space="preserve"> 6.2</w:t>
      </w:r>
      <w:r>
        <w:rPr>
          <w:sz w:val="26"/>
        </w:rPr>
        <w:t xml:space="preserve">Details of Software </w:t>
      </w:r>
      <w:r>
        <w:rPr>
          <w:sz w:val="26"/>
        </w:rPr>
        <w:tab/>
      </w:r>
      <w:r>
        <w:rPr>
          <w:b/>
          <w:sz w:val="26"/>
        </w:rPr>
        <w:t>1</w:t>
      </w:r>
      <w:r w:rsidR="005E76DB">
        <w:rPr>
          <w:b/>
          <w:sz w:val="26"/>
        </w:rPr>
        <w:t>7</w:t>
      </w:r>
    </w:p>
    <w:p w:rsidR="00836360" w:rsidRDefault="0055369A">
      <w:pPr>
        <w:spacing w:after="282" w:line="265" w:lineRule="auto"/>
        <w:ind w:left="0" w:firstLine="0"/>
        <w:jc w:val="left"/>
      </w:pPr>
      <w:r>
        <w:rPr>
          <w:b/>
          <w:sz w:val="24"/>
        </w:rPr>
        <w:lastRenderedPageBreak/>
        <w:t>System Design .................................................................................... 1</w:t>
      </w:r>
      <w:r w:rsidR="005E76DB">
        <w:rPr>
          <w:b/>
          <w:sz w:val="24"/>
        </w:rPr>
        <w:t>8</w:t>
      </w:r>
    </w:p>
    <w:p w:rsidR="00836360" w:rsidRDefault="0055369A">
      <w:pPr>
        <w:pStyle w:val="ListParagraph"/>
        <w:numPr>
          <w:ilvl w:val="1"/>
          <w:numId w:val="2"/>
        </w:numPr>
        <w:spacing w:after="130" w:line="265" w:lineRule="auto"/>
      </w:pPr>
      <w:r>
        <w:rPr>
          <w:sz w:val="26"/>
        </w:rPr>
        <w:t xml:space="preserve">Data Flow Diagram </w:t>
      </w:r>
      <w:r>
        <w:rPr>
          <w:sz w:val="26"/>
        </w:rPr>
        <w:tab/>
      </w:r>
      <w:r>
        <w:rPr>
          <w:b/>
          <w:sz w:val="26"/>
        </w:rPr>
        <w:t>1</w:t>
      </w:r>
      <w:r w:rsidR="00A935AA">
        <w:rPr>
          <w:b/>
          <w:sz w:val="26"/>
        </w:rPr>
        <w:t>8</w:t>
      </w:r>
    </w:p>
    <w:p w:rsidR="00836360" w:rsidRDefault="0055369A">
      <w:pPr>
        <w:spacing w:after="656" w:line="265" w:lineRule="auto"/>
        <w:ind w:left="1629" w:firstLine="0"/>
      </w:pPr>
      <w:r>
        <w:rPr>
          <w:b/>
          <w:bCs/>
          <w:sz w:val="26"/>
        </w:rPr>
        <w:t xml:space="preserve"> 6.4</w:t>
      </w:r>
      <w:r>
        <w:rPr>
          <w:sz w:val="26"/>
        </w:rPr>
        <w:t xml:space="preserve"> Shared Preferences </w:t>
      </w:r>
      <w:r>
        <w:rPr>
          <w:sz w:val="26"/>
        </w:rPr>
        <w:tab/>
      </w:r>
      <w:r>
        <w:rPr>
          <w:b/>
          <w:sz w:val="26"/>
        </w:rPr>
        <w:t>1</w:t>
      </w:r>
      <w:r w:rsidR="00A935AA">
        <w:rPr>
          <w:b/>
          <w:sz w:val="26"/>
        </w:rPr>
        <w:t>8</w:t>
      </w:r>
    </w:p>
    <w:p w:rsidR="00836360" w:rsidRDefault="0055369A">
      <w:pPr>
        <w:numPr>
          <w:ilvl w:val="0"/>
          <w:numId w:val="2"/>
        </w:numPr>
        <w:spacing w:after="282" w:line="265" w:lineRule="auto"/>
        <w:jc w:val="left"/>
      </w:pPr>
      <w:r>
        <w:rPr>
          <w:b/>
          <w:sz w:val="24"/>
        </w:rPr>
        <w:t>Implementation ...................................................................................... 1</w:t>
      </w:r>
      <w:r w:rsidR="00A935AA">
        <w:rPr>
          <w:b/>
          <w:sz w:val="24"/>
        </w:rPr>
        <w:t>9</w:t>
      </w:r>
    </w:p>
    <w:p w:rsidR="00836360" w:rsidRDefault="0055369A">
      <w:pPr>
        <w:numPr>
          <w:ilvl w:val="0"/>
          <w:numId w:val="2"/>
        </w:numPr>
        <w:spacing w:after="282" w:line="265" w:lineRule="auto"/>
        <w:jc w:val="left"/>
      </w:pPr>
      <w:r>
        <w:rPr>
          <w:b/>
          <w:sz w:val="24"/>
        </w:rPr>
        <w:t>Testing…................................................................................................. 2</w:t>
      </w:r>
      <w:r w:rsidR="00A935AA">
        <w:rPr>
          <w:b/>
          <w:sz w:val="24"/>
        </w:rPr>
        <w:t>0</w:t>
      </w:r>
      <w:r>
        <w:rPr>
          <w:b/>
          <w:sz w:val="24"/>
        </w:rPr>
        <w:t>-2</w:t>
      </w:r>
      <w:r w:rsidR="00A935AA">
        <w:rPr>
          <w:b/>
          <w:sz w:val="24"/>
        </w:rPr>
        <w:t>1</w:t>
      </w:r>
    </w:p>
    <w:p w:rsidR="00836360" w:rsidRDefault="0055369A">
      <w:pPr>
        <w:numPr>
          <w:ilvl w:val="1"/>
          <w:numId w:val="2"/>
        </w:numPr>
        <w:spacing w:after="130" w:line="265" w:lineRule="auto"/>
      </w:pPr>
      <w:r>
        <w:rPr>
          <w:sz w:val="26"/>
        </w:rPr>
        <w:t xml:space="preserve">System Performance </w:t>
      </w:r>
      <w:r>
        <w:rPr>
          <w:sz w:val="26"/>
        </w:rPr>
        <w:tab/>
      </w:r>
      <w:r w:rsidR="00A935AA">
        <w:rPr>
          <w:b/>
          <w:sz w:val="26"/>
        </w:rPr>
        <w:t>20</w:t>
      </w:r>
    </w:p>
    <w:p w:rsidR="00836360" w:rsidRDefault="0055369A">
      <w:pPr>
        <w:numPr>
          <w:ilvl w:val="1"/>
          <w:numId w:val="2"/>
        </w:numPr>
        <w:spacing w:after="130" w:line="265" w:lineRule="auto"/>
      </w:pPr>
      <w:r>
        <w:rPr>
          <w:sz w:val="26"/>
        </w:rPr>
        <w:t xml:space="preserve">Observation </w:t>
      </w:r>
      <w:r>
        <w:rPr>
          <w:sz w:val="26"/>
        </w:rPr>
        <w:tab/>
      </w:r>
      <w:r w:rsidR="00A935AA">
        <w:rPr>
          <w:b/>
          <w:sz w:val="26"/>
        </w:rPr>
        <w:t>21</w:t>
      </w:r>
    </w:p>
    <w:p w:rsidR="00836360" w:rsidRDefault="0055369A">
      <w:pPr>
        <w:numPr>
          <w:ilvl w:val="1"/>
          <w:numId w:val="2"/>
        </w:numPr>
        <w:spacing w:after="263" w:line="265" w:lineRule="auto"/>
      </w:pPr>
      <w:r>
        <w:rPr>
          <w:sz w:val="26"/>
        </w:rPr>
        <w:t xml:space="preserve">Test Case </w:t>
      </w:r>
      <w:r>
        <w:rPr>
          <w:sz w:val="26"/>
        </w:rPr>
        <w:tab/>
      </w:r>
      <w:r w:rsidR="00A935AA">
        <w:rPr>
          <w:b/>
          <w:sz w:val="26"/>
        </w:rPr>
        <w:t>21</w:t>
      </w:r>
    </w:p>
    <w:p w:rsidR="00836360" w:rsidRDefault="0055369A">
      <w:pPr>
        <w:numPr>
          <w:ilvl w:val="0"/>
          <w:numId w:val="2"/>
        </w:numPr>
        <w:spacing w:after="0" w:line="479" w:lineRule="auto"/>
        <w:jc w:val="left"/>
      </w:pPr>
      <w:r>
        <w:rPr>
          <w:b/>
          <w:sz w:val="24"/>
        </w:rPr>
        <w:t xml:space="preserve">Result Analysis… ....................................................................................... </w:t>
      </w:r>
      <w:r w:rsidR="00A935AA">
        <w:rPr>
          <w:b/>
          <w:sz w:val="24"/>
        </w:rPr>
        <w:t>22-</w:t>
      </w:r>
      <w:r>
        <w:rPr>
          <w:b/>
          <w:sz w:val="24"/>
        </w:rPr>
        <w:t xml:space="preserve">23 </w:t>
      </w:r>
    </w:p>
    <w:p w:rsidR="00836360" w:rsidRDefault="0055369A">
      <w:pPr>
        <w:numPr>
          <w:ilvl w:val="0"/>
          <w:numId w:val="2"/>
        </w:numPr>
        <w:spacing w:after="0" w:line="479" w:lineRule="auto"/>
        <w:jc w:val="left"/>
      </w:pPr>
      <w:r>
        <w:rPr>
          <w:b/>
          <w:sz w:val="24"/>
        </w:rPr>
        <w:lastRenderedPageBreak/>
        <w:t xml:space="preserve">Conclusion And Future Scope .................................................................. 24 </w:t>
      </w:r>
    </w:p>
    <w:p w:rsidR="00836360" w:rsidRDefault="00836360">
      <w:pPr>
        <w:spacing w:after="14" w:line="259" w:lineRule="auto"/>
        <w:ind w:left="0" w:firstLine="0"/>
        <w:jc w:val="center"/>
      </w:pPr>
    </w:p>
    <w:p w:rsidR="00836360" w:rsidRDefault="00836360">
      <w:pPr>
        <w:spacing w:after="0" w:line="259" w:lineRule="auto"/>
        <w:ind w:left="0" w:firstLine="0"/>
        <w:jc w:val="left"/>
      </w:pPr>
    </w:p>
    <w:p w:rsidR="00836360" w:rsidRDefault="00836360">
      <w:pPr>
        <w:spacing w:after="0" w:line="259" w:lineRule="auto"/>
        <w:ind w:left="-1241" w:right="10748" w:firstLine="0"/>
        <w:jc w:val="left"/>
      </w:pPr>
    </w:p>
    <w:p w:rsidR="00836360" w:rsidRDefault="00836360">
      <w:pPr>
        <w:spacing w:after="0" w:line="259" w:lineRule="auto"/>
        <w:ind w:left="0" w:firstLine="0"/>
        <w:jc w:val="left"/>
      </w:pPr>
    </w:p>
    <w:p w:rsidR="00836360" w:rsidRDefault="00836360">
      <w:pPr>
        <w:spacing w:after="0" w:line="259" w:lineRule="auto"/>
        <w:ind w:left="0" w:firstLine="0"/>
        <w:jc w:val="left"/>
      </w:pPr>
    </w:p>
    <w:p w:rsidR="00836360" w:rsidRDefault="00836360">
      <w:pPr>
        <w:spacing w:after="0" w:line="259" w:lineRule="auto"/>
        <w:ind w:left="0" w:firstLine="0"/>
        <w:jc w:val="left"/>
      </w:pPr>
    </w:p>
    <w:p w:rsidR="00836360" w:rsidRDefault="00836360">
      <w:pPr>
        <w:spacing w:after="0" w:line="259" w:lineRule="auto"/>
        <w:ind w:left="0" w:firstLine="0"/>
        <w:jc w:val="left"/>
      </w:pPr>
    </w:p>
    <w:p w:rsidR="00836360" w:rsidRDefault="00836360">
      <w:pPr>
        <w:spacing w:after="0" w:line="259" w:lineRule="auto"/>
        <w:ind w:left="0" w:firstLine="0"/>
        <w:jc w:val="left"/>
      </w:pPr>
    </w:p>
    <w:p w:rsidR="00836360" w:rsidRDefault="00836360">
      <w:pPr>
        <w:spacing w:after="0" w:line="259" w:lineRule="auto"/>
        <w:ind w:left="0" w:firstLine="0"/>
        <w:jc w:val="left"/>
      </w:pPr>
    </w:p>
    <w:p w:rsidR="00836360" w:rsidRDefault="00836360">
      <w:pPr>
        <w:pStyle w:val="Heading1"/>
        <w:rPr>
          <w:b w:val="0"/>
          <w:sz w:val="16"/>
        </w:rPr>
      </w:pPr>
    </w:p>
    <w:p w:rsidR="00836360" w:rsidRDefault="00836360">
      <w:pPr>
        <w:pStyle w:val="Heading1"/>
        <w:rPr>
          <w:b w:val="0"/>
          <w:sz w:val="16"/>
        </w:rPr>
      </w:pPr>
    </w:p>
    <w:p w:rsidR="00836360" w:rsidRDefault="00836360">
      <w:pPr>
        <w:pStyle w:val="Heading1"/>
        <w:rPr>
          <w:b w:val="0"/>
          <w:sz w:val="16"/>
        </w:rPr>
      </w:pPr>
    </w:p>
    <w:p w:rsidR="00836360" w:rsidRDefault="00836360">
      <w:pPr>
        <w:pStyle w:val="Heading1"/>
        <w:rPr>
          <w:b w:val="0"/>
          <w:sz w:val="16"/>
        </w:rPr>
      </w:pPr>
    </w:p>
    <w:p w:rsidR="00836360" w:rsidRDefault="00836360">
      <w:pPr>
        <w:pStyle w:val="Heading1"/>
        <w:rPr>
          <w:b w:val="0"/>
          <w:sz w:val="16"/>
        </w:rPr>
      </w:pPr>
    </w:p>
    <w:p w:rsidR="00836360" w:rsidRDefault="00836360">
      <w:pPr>
        <w:pStyle w:val="Heading1"/>
        <w:rPr>
          <w:b w:val="0"/>
          <w:sz w:val="16"/>
        </w:rPr>
      </w:pPr>
    </w:p>
    <w:p w:rsidR="00836360" w:rsidRDefault="00836360">
      <w:pPr>
        <w:pStyle w:val="Heading1"/>
        <w:rPr>
          <w:b w:val="0"/>
          <w:sz w:val="16"/>
        </w:rPr>
      </w:pPr>
    </w:p>
    <w:p w:rsidR="00836360" w:rsidRDefault="00836360">
      <w:pPr>
        <w:pStyle w:val="Heading1"/>
        <w:rPr>
          <w:b w:val="0"/>
          <w:sz w:val="16"/>
        </w:rPr>
      </w:pPr>
    </w:p>
    <w:p w:rsidR="00836360" w:rsidRDefault="00836360"/>
    <w:p w:rsidR="00836360" w:rsidRDefault="00836360">
      <w:pPr>
        <w:pStyle w:val="Heading1"/>
        <w:rPr>
          <w:b w:val="0"/>
          <w:sz w:val="16"/>
        </w:rPr>
      </w:pPr>
    </w:p>
    <w:p w:rsidR="00836360" w:rsidRDefault="00836360">
      <w:pPr>
        <w:pStyle w:val="Heading1"/>
        <w:rPr>
          <w:b w:val="0"/>
          <w:sz w:val="16"/>
        </w:rPr>
      </w:pPr>
    </w:p>
    <w:p w:rsidR="00836360" w:rsidRDefault="00836360"/>
    <w:p w:rsidR="00836360" w:rsidRDefault="00836360"/>
    <w:p w:rsidR="00836360" w:rsidRDefault="00836360">
      <w:pPr>
        <w:pStyle w:val="Heading1"/>
        <w:rPr>
          <w:sz w:val="52"/>
          <w:szCs w:val="20"/>
        </w:rPr>
      </w:pPr>
    </w:p>
    <w:p w:rsidR="00836360" w:rsidRDefault="0055369A">
      <w:pPr>
        <w:pStyle w:val="Heading1"/>
        <w:jc w:val="right"/>
        <w:rPr>
          <w:sz w:val="44"/>
          <w:szCs w:val="44"/>
        </w:rPr>
      </w:pPr>
      <w:r>
        <w:rPr>
          <w:sz w:val="44"/>
          <w:szCs w:val="44"/>
        </w:rPr>
        <w:t>ACKNOWLEDGEMENT</w:t>
      </w:r>
    </w:p>
    <w:p w:rsidR="00836360" w:rsidRDefault="0055369A">
      <w:pPr>
        <w:spacing w:line="360" w:lineRule="auto"/>
        <w:rPr>
          <w:sz w:val="24"/>
          <w:szCs w:val="24"/>
        </w:rPr>
      </w:pPr>
      <w:r>
        <w:rPr>
          <w:sz w:val="24"/>
          <w:szCs w:val="24"/>
        </w:rPr>
        <w:t>There are times when words cannot express our gratitude. It is with us, as we cannot find appropriate words that would express our deep sense of gratitude and satisfaction. We would like to take this opportunity to thank everybody who helped through the successful completion of this project. Many people have contributed to our achievements during the project and we take this opportunity to thank each one of them at end of the project durations.</w:t>
      </w:r>
    </w:p>
    <w:p w:rsidR="00836360" w:rsidRDefault="0055369A">
      <w:pPr>
        <w:spacing w:line="360" w:lineRule="auto"/>
        <w:rPr>
          <w:sz w:val="24"/>
          <w:szCs w:val="24"/>
        </w:rPr>
      </w:pPr>
      <w:r>
        <w:rPr>
          <w:sz w:val="24"/>
          <w:szCs w:val="24"/>
        </w:rPr>
        <w:t xml:space="preserve">First, we would like to thank our Principal Sir, H.O.D &amp; our project </w:t>
      </w:r>
      <w:proofErr w:type="gramStart"/>
      <w:r>
        <w:rPr>
          <w:sz w:val="24"/>
          <w:szCs w:val="24"/>
        </w:rPr>
        <w:t>guide  Prof.</w:t>
      </w:r>
      <w:r w:rsidR="00160C46">
        <w:rPr>
          <w:sz w:val="24"/>
          <w:szCs w:val="24"/>
        </w:rPr>
        <w:t>Shital</w:t>
      </w:r>
      <w:proofErr w:type="gramEnd"/>
      <w:r w:rsidR="00160C46">
        <w:rPr>
          <w:sz w:val="24"/>
          <w:szCs w:val="24"/>
        </w:rPr>
        <w:t xml:space="preserve"> Agrawal</w:t>
      </w:r>
      <w:r>
        <w:rPr>
          <w:sz w:val="24"/>
          <w:szCs w:val="24"/>
        </w:rPr>
        <w:t xml:space="preserve">, </w:t>
      </w:r>
      <w:r>
        <w:rPr>
          <w:sz w:val="24"/>
          <w:szCs w:val="24"/>
        </w:rPr>
        <w:lastRenderedPageBreak/>
        <w:t>who has extended all h</w:t>
      </w:r>
      <w:r w:rsidR="00160C46">
        <w:rPr>
          <w:sz w:val="24"/>
          <w:szCs w:val="24"/>
        </w:rPr>
        <w:t>is</w:t>
      </w:r>
      <w:r>
        <w:rPr>
          <w:sz w:val="24"/>
          <w:szCs w:val="24"/>
        </w:rPr>
        <w:t xml:space="preserve"> valuable guidance, help and constant encouragement through the various difficult stages involved in the development of the project.</w:t>
      </w:r>
    </w:p>
    <w:p w:rsidR="00836360" w:rsidRDefault="0055369A">
      <w:pPr>
        <w:spacing w:line="360" w:lineRule="auto"/>
        <w:rPr>
          <w:sz w:val="24"/>
          <w:szCs w:val="24"/>
        </w:rPr>
      </w:pPr>
      <w:r>
        <w:rPr>
          <w:sz w:val="24"/>
          <w:szCs w:val="24"/>
        </w:rPr>
        <w:t>We would like to express our heartfelt thanks to all who contributed their valuable experience and knowledge and provided constant guidance to us. Thus, we feel fully obliged and convey our thanks to the teaching as well as non-teaching staff of the department. Last but not the least we would like to thank to our project partners</w:t>
      </w:r>
      <w:r w:rsidR="00160C46">
        <w:rPr>
          <w:sz w:val="24"/>
          <w:szCs w:val="24"/>
        </w:rPr>
        <w:t>(books)</w:t>
      </w:r>
      <w:r>
        <w:rPr>
          <w:sz w:val="24"/>
          <w:szCs w:val="24"/>
        </w:rPr>
        <w:t xml:space="preserve"> for their efforts and help.</w:t>
      </w:r>
    </w:p>
    <w:p w:rsidR="00836360" w:rsidRDefault="0055369A">
      <w:pPr>
        <w:ind w:right="116"/>
        <w:rPr>
          <w:sz w:val="24"/>
          <w:szCs w:val="24"/>
        </w:rPr>
      </w:pPr>
      <w:r>
        <w:rPr>
          <w:sz w:val="24"/>
          <w:szCs w:val="24"/>
        </w:rPr>
        <w:t>Last but not the least we are thankful to our parent and friends for their constant Inspiration, encouragement and well wishes by which we have made a challenging project.</w:t>
      </w:r>
    </w:p>
    <w:p w:rsidR="00836360" w:rsidRDefault="00836360">
      <w:pPr>
        <w:spacing w:after="0" w:line="259" w:lineRule="auto"/>
        <w:ind w:left="-1241" w:right="10748" w:firstLine="0"/>
        <w:jc w:val="left"/>
      </w:pPr>
    </w:p>
    <w:p w:rsidR="00F42A0A" w:rsidRDefault="00F42A0A">
      <w:pPr>
        <w:spacing w:after="0" w:line="259" w:lineRule="auto"/>
        <w:ind w:left="853" w:right="435"/>
        <w:jc w:val="center"/>
        <w:rPr>
          <w:b/>
          <w:sz w:val="44"/>
        </w:rPr>
      </w:pPr>
    </w:p>
    <w:p w:rsidR="00F42A0A" w:rsidRDefault="00F42A0A">
      <w:pPr>
        <w:spacing w:after="0" w:line="259" w:lineRule="auto"/>
        <w:ind w:left="853" w:right="435"/>
        <w:jc w:val="center"/>
        <w:rPr>
          <w:b/>
          <w:sz w:val="44"/>
        </w:rPr>
      </w:pPr>
    </w:p>
    <w:p w:rsidR="00F42A0A" w:rsidRDefault="00F42A0A">
      <w:pPr>
        <w:spacing w:after="0" w:line="259" w:lineRule="auto"/>
        <w:ind w:left="853" w:right="435"/>
        <w:jc w:val="center"/>
        <w:rPr>
          <w:b/>
          <w:sz w:val="44"/>
        </w:rPr>
      </w:pPr>
    </w:p>
    <w:p w:rsidR="00F42A0A" w:rsidRDefault="00F42A0A">
      <w:pPr>
        <w:spacing w:after="0" w:line="259" w:lineRule="auto"/>
        <w:ind w:left="853" w:right="435"/>
        <w:jc w:val="center"/>
        <w:rPr>
          <w:b/>
          <w:sz w:val="44"/>
        </w:rPr>
      </w:pPr>
    </w:p>
    <w:p w:rsidR="00F42A0A" w:rsidRDefault="00F42A0A">
      <w:pPr>
        <w:spacing w:after="0" w:line="259" w:lineRule="auto"/>
        <w:ind w:left="853" w:right="435"/>
        <w:jc w:val="center"/>
        <w:rPr>
          <w:b/>
          <w:sz w:val="44"/>
        </w:rPr>
      </w:pPr>
    </w:p>
    <w:p w:rsidR="00F42A0A" w:rsidRDefault="00F42A0A">
      <w:pPr>
        <w:spacing w:after="0" w:line="259" w:lineRule="auto"/>
        <w:ind w:left="853" w:right="435"/>
        <w:jc w:val="center"/>
        <w:rPr>
          <w:b/>
          <w:sz w:val="44"/>
        </w:rPr>
      </w:pPr>
    </w:p>
    <w:p w:rsidR="00F42A0A" w:rsidRDefault="00F42A0A">
      <w:pPr>
        <w:spacing w:after="0" w:line="259" w:lineRule="auto"/>
        <w:ind w:left="853" w:right="435"/>
        <w:jc w:val="center"/>
        <w:rPr>
          <w:b/>
          <w:sz w:val="44"/>
        </w:rPr>
      </w:pPr>
    </w:p>
    <w:p w:rsidR="00F42A0A" w:rsidRDefault="00F42A0A">
      <w:pPr>
        <w:spacing w:after="0" w:line="259" w:lineRule="auto"/>
        <w:ind w:left="853" w:right="435"/>
        <w:jc w:val="center"/>
        <w:rPr>
          <w:b/>
          <w:sz w:val="44"/>
        </w:rPr>
      </w:pPr>
    </w:p>
    <w:p w:rsidR="00F42A0A" w:rsidRDefault="00F42A0A">
      <w:pPr>
        <w:spacing w:after="0" w:line="259" w:lineRule="auto"/>
        <w:ind w:left="853" w:right="435"/>
        <w:jc w:val="center"/>
        <w:rPr>
          <w:b/>
          <w:sz w:val="44"/>
        </w:rPr>
      </w:pPr>
    </w:p>
    <w:p w:rsidR="00F42A0A" w:rsidRDefault="00F42A0A">
      <w:pPr>
        <w:spacing w:after="0" w:line="259" w:lineRule="auto"/>
        <w:ind w:left="853" w:right="435"/>
        <w:jc w:val="center"/>
        <w:rPr>
          <w:b/>
          <w:sz w:val="44"/>
        </w:rPr>
      </w:pPr>
    </w:p>
    <w:p w:rsidR="00F42A0A" w:rsidRDefault="00F42A0A">
      <w:pPr>
        <w:spacing w:after="0" w:line="259" w:lineRule="auto"/>
        <w:ind w:left="853" w:right="435"/>
        <w:jc w:val="center"/>
        <w:rPr>
          <w:b/>
          <w:sz w:val="44"/>
        </w:rPr>
      </w:pPr>
    </w:p>
    <w:p w:rsidR="00000000" w:rsidRDefault="00F42A0A">
      <w:pPr>
        <w:spacing w:after="0" w:line="256" w:lineRule="auto"/>
        <w:ind w:left="0" w:firstLine="0"/>
        <w:jc w:val="left"/>
        <w:rPr>
          <w:b/>
          <w:sz w:val="56"/>
        </w:rPr>
        <w:pPrChange w:id="0" w:author=" " w:date="2024-10-27T21:00:00Z">
          <w:pPr>
            <w:spacing w:after="0" w:line="256" w:lineRule="auto"/>
            <w:ind w:left="756" w:firstLine="0"/>
            <w:jc w:val="left"/>
          </w:pPr>
        </w:pPrChange>
      </w:pPr>
      <w:r>
        <w:rPr>
          <w:b/>
          <w:sz w:val="44"/>
        </w:rPr>
        <w:br w:type="page"/>
      </w:r>
      <w:r>
        <w:rPr>
          <w:b/>
          <w:sz w:val="56"/>
        </w:rPr>
        <w:lastRenderedPageBreak/>
        <w:t>Terms</w:t>
      </w:r>
    </w:p>
    <w:p w:rsidR="00F42A0A" w:rsidRDefault="00F42A0A" w:rsidP="00F42A0A">
      <w:pPr>
        <w:spacing w:after="0" w:line="256" w:lineRule="auto"/>
        <w:ind w:left="756" w:firstLine="0"/>
        <w:jc w:val="left"/>
        <w:rPr>
          <w:ins w:id="1" w:author=" " w:date="2024-10-27T21:01:00Z"/>
        </w:rPr>
      </w:pPr>
      <w:ins w:id="2" w:author=" " w:date="2024-10-27T21:01:00Z">
        <w:r>
          <w:t>Agroecology-</w:t>
        </w:r>
      </w:ins>
      <w:r w:rsidR="0079252D">
        <w:t xml:space="preserve">applying ecology concepts </w:t>
      </w:r>
      <w:r w:rsidR="000E241C">
        <w:t>to design n develop agricultural systems</w:t>
      </w:r>
    </w:p>
    <w:p w:rsidR="00F42A0A" w:rsidRDefault="00F42A0A" w:rsidP="00F42A0A">
      <w:pPr>
        <w:spacing w:after="0" w:line="256" w:lineRule="auto"/>
        <w:ind w:left="756" w:firstLine="0"/>
        <w:jc w:val="left"/>
        <w:rPr>
          <w:ins w:id="3" w:author=" " w:date="2024-10-27T21:01:00Z"/>
        </w:rPr>
      </w:pPr>
      <w:ins w:id="4" w:author=" " w:date="2024-10-27T21:01:00Z">
        <w:r>
          <w:t>Acclimation-reversible physical adaptation</w:t>
        </w:r>
      </w:ins>
    </w:p>
    <w:p w:rsidR="00F42A0A" w:rsidRDefault="00F42A0A" w:rsidP="00F42A0A">
      <w:pPr>
        <w:spacing w:after="0" w:line="256" w:lineRule="auto"/>
        <w:ind w:left="756" w:firstLine="0"/>
        <w:jc w:val="left"/>
        <w:rPr>
          <w:ins w:id="5" w:author=" " w:date="2024-10-27T21:01:00Z"/>
        </w:rPr>
      </w:pPr>
      <w:ins w:id="6" w:author=" " w:date="2024-10-27T21:01:00Z">
        <w:r>
          <w:t>Abundance-number of organisms in a population</w:t>
        </w:r>
      </w:ins>
    </w:p>
    <w:p w:rsidR="00000000" w:rsidRDefault="000B21F5">
      <w:pPr>
        <w:spacing w:after="0" w:line="256" w:lineRule="auto"/>
        <w:ind w:left="756" w:firstLine="0"/>
        <w:jc w:val="left"/>
        <w:rPr>
          <w:ins w:id="7" w:author=" " w:date="2024-10-27T21:01:00Z"/>
        </w:rPr>
        <w:pPrChange w:id="8" w:author=" " w:date="2024-10-27T21:01:00Z">
          <w:pPr>
            <w:spacing w:after="85" w:line="256" w:lineRule="auto"/>
            <w:ind w:left="449"/>
            <w:jc w:val="left"/>
          </w:pPr>
        </w:pPrChange>
      </w:pPr>
      <w:ins w:id="9" w:author=" " w:date="2024-10-27T21:01:00Z">
        <w:r w:rsidRPr="000B21F5">
          <w:rPr>
            <w:rPrChange w:id="10" w:author=" " w:date="2024-10-27T21:01:00Z">
              <w:rPr>
                <w:b/>
                <w:kern w:val="24"/>
              </w:rPr>
            </w:rPrChange>
          </w:rPr>
          <w:t>Demography-statistical study of populations</w:t>
        </w:r>
      </w:ins>
    </w:p>
    <w:p w:rsidR="00210B9D" w:rsidRDefault="000B21F5" w:rsidP="00F42A0A">
      <w:pPr>
        <w:tabs>
          <w:tab w:val="center" w:pos="2111"/>
          <w:tab w:val="center" w:pos="3772"/>
        </w:tabs>
        <w:spacing w:after="11790" w:line="256" w:lineRule="auto"/>
        <w:ind w:left="0" w:firstLine="0"/>
        <w:jc w:val="left"/>
      </w:pPr>
      <w:r w:rsidRPr="000B21F5">
        <w:rPr>
          <w:noProof/>
        </w:rPr>
        <w:pict>
          <v:shapetype id="_x0000_t202" coordsize="21600,21600" o:spt="202" path="m,l,21600r21600,l21600,xe">
            <v:stroke joinstyle="miter"/>
            <v:path gradientshapeok="t" o:connecttype="rect"/>
          </v:shapetype>
          <v:shape id="Text Box 493" o:spid="_x0000_s1028" type="#_x0000_t202" style="position:absolute;margin-left:20.65pt;margin-top:25.2pt;width:389.6pt;height:377.8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" fillcolor="white [3201]" strokeweight=".5pt">
            <v:textbox>
              <w:txbxContent>
                <w:p w:rsidR="004C015A" w:rsidRDefault="004C015A">
                  <w:pPr>
                    <w:ind w:left="0"/>
                    <w:rPr>
                      <w:lang w:val="en-GB"/>
                    </w:rPr>
                  </w:pPr>
                  <w:r>
                    <w:rPr>
                      <w:lang w:val="en-GB"/>
                    </w:rPr>
                    <w:t>Adaptation-alternation of structure and function to respond to environment</w:t>
                  </w:r>
                </w:p>
                <w:p w:rsidR="004C015A" w:rsidRDefault="004C015A">
                  <w:pPr>
                    <w:ind w:left="0"/>
                    <w:rPr>
                      <w:lang w:val="en-GB"/>
                    </w:rPr>
                  </w:pPr>
                  <w:r>
                    <w:rPr>
                      <w:lang w:val="en-GB"/>
                    </w:rPr>
                    <w:t xml:space="preserve">Atmosphere-it has gases by earth gravity </w:t>
                  </w:r>
                  <w:proofErr w:type="spellStart"/>
                  <w:r>
                    <w:rPr>
                      <w:lang w:val="en-GB"/>
                    </w:rPr>
                    <w:t>reataining</w:t>
                  </w:r>
                  <w:proofErr w:type="spellEnd"/>
                  <w:r>
                    <w:rPr>
                      <w:lang w:val="en-GB"/>
                    </w:rPr>
                    <w:t xml:space="preserve"> heat n reflect UV</w:t>
                  </w:r>
                  <w:proofErr w:type="gramStart"/>
                  <w:r>
                    <w:rPr>
                      <w:lang w:val="en-GB"/>
                    </w:rPr>
                    <w:t>,layers</w:t>
                  </w:r>
                  <w:proofErr w:type="gramEnd"/>
                  <w:r>
                    <w:rPr>
                      <w:lang w:val="en-GB"/>
                    </w:rPr>
                    <w:t>-troposphere,stratosphere,mesosphere,thermosphere,exosphere</w:t>
                  </w:r>
                </w:p>
                <w:p w:rsidR="004C015A" w:rsidRDefault="004C015A">
                  <w:pPr>
                    <w:ind w:left="0"/>
                    <w:rPr>
                      <w:lang w:val="en-GB"/>
                    </w:rPr>
                  </w:pPr>
                  <w:r>
                    <w:rPr>
                      <w:lang w:val="en-GB"/>
                    </w:rPr>
                    <w:t>Biodiversity-variety among plants &amp; animals</w:t>
                  </w:r>
                </w:p>
                <w:p w:rsidR="004C015A" w:rsidRDefault="004C015A">
                  <w:pPr>
                    <w:ind w:left="0"/>
                    <w:rPr>
                      <w:lang w:val="en-GB"/>
                    </w:rPr>
                  </w:pPr>
                  <w:r>
                    <w:rPr>
                      <w:lang w:val="en-GB"/>
                    </w:rPr>
                    <w:t>Biome-climatically and geographically defined ecologically similar conditions community</w:t>
                  </w:r>
                </w:p>
                <w:p w:rsidR="004C015A" w:rsidRDefault="004C015A">
                  <w:pPr>
                    <w:ind w:left="0"/>
                    <w:rPr>
                      <w:lang w:val="en-GB"/>
                    </w:rPr>
                  </w:pPr>
                  <w:r>
                    <w:rPr>
                      <w:lang w:val="en-GB"/>
                    </w:rPr>
                    <w:t>Biosphere-sphere of life in living matter with two part-abiotic factor &amp;</w:t>
                  </w:r>
                  <w:proofErr w:type="gramStart"/>
                  <w:r>
                    <w:rPr>
                      <w:lang w:val="en-GB"/>
                    </w:rPr>
                    <w:t>biomes  &amp;</w:t>
                  </w:r>
                  <w:proofErr w:type="gramEnd"/>
                  <w:r>
                    <w:rPr>
                      <w:lang w:val="en-GB"/>
                    </w:rPr>
                    <w:t xml:space="preserve"> relationships between </w:t>
                  </w:r>
                  <w:proofErr w:type="spellStart"/>
                  <w:r>
                    <w:rPr>
                      <w:lang w:val="en-GB"/>
                    </w:rPr>
                    <w:t>lithosphere,hydrosphere,atmosphere</w:t>
                  </w:r>
                  <w:proofErr w:type="spellEnd"/>
                </w:p>
                <w:p w:rsidR="004C015A" w:rsidRDefault="004C015A">
                  <w:pPr>
                    <w:ind w:left="0"/>
                    <w:rPr>
                      <w:lang w:val="en-GB"/>
                    </w:rPr>
                  </w:pPr>
                  <w:r>
                    <w:rPr>
                      <w:lang w:val="en-GB"/>
                    </w:rPr>
                    <w:t xml:space="preserve">Climate-average weather of a place for long duration due to latitude </w:t>
                  </w:r>
                  <w:proofErr w:type="spellStart"/>
                  <w:r>
                    <w:rPr>
                      <w:lang w:val="en-GB"/>
                    </w:rPr>
                    <w:t>terrain</w:t>
                  </w:r>
                  <w:proofErr w:type="gramStart"/>
                  <w:r>
                    <w:rPr>
                      <w:lang w:val="en-GB"/>
                    </w:rPr>
                    <w:t>,altitude</w:t>
                  </w:r>
                  <w:proofErr w:type="spellEnd"/>
                  <w:proofErr w:type="gramEnd"/>
                  <w:r>
                    <w:rPr>
                      <w:lang w:val="en-GB"/>
                    </w:rPr>
                    <w:t xml:space="preserve"> n water currents</w:t>
                  </w:r>
                </w:p>
                <w:p w:rsidR="004C015A" w:rsidRDefault="004C015A">
                  <w:pPr>
                    <w:ind w:left="0"/>
                    <w:rPr>
                      <w:lang w:val="en-GB"/>
                    </w:rPr>
                  </w:pPr>
                  <w:r>
                    <w:rPr>
                      <w:lang w:val="en-GB"/>
                    </w:rPr>
                    <w:t>Community-group of organism in same environment</w:t>
                  </w:r>
                </w:p>
                <w:p w:rsidR="004C015A" w:rsidRDefault="004C015A">
                  <w:pPr>
                    <w:ind w:left="0"/>
                    <w:rPr>
                      <w:lang w:val="en-GB"/>
                    </w:rPr>
                  </w:pPr>
                  <w:r>
                    <w:rPr>
                      <w:lang w:val="en-GB"/>
                    </w:rPr>
                    <w:t>Ecology-it’s scientific study of interaction of organism with one another n environment</w:t>
                  </w:r>
                </w:p>
                <w:p w:rsidR="004C015A" w:rsidRDefault="004C015A">
                  <w:pPr>
                    <w:ind w:left="0"/>
                    <w:rPr>
                      <w:lang w:val="en-GB"/>
                    </w:rPr>
                  </w:pPr>
                  <w:r>
                    <w:rPr>
                      <w:lang w:val="en-GB"/>
                    </w:rPr>
                    <w:t>Ecosystem-</w:t>
                  </w:r>
                </w:p>
                <w:p w:rsidR="004C015A" w:rsidRDefault="004C015A">
                  <w:pPr>
                    <w:ind w:left="0"/>
                    <w:rPr>
                      <w:lang w:val="en-GB"/>
                    </w:rPr>
                  </w:pPr>
                  <w:r>
                    <w:rPr>
                      <w:lang w:val="en-GB"/>
                    </w:rPr>
                    <w:t>Natural selection-process of survival of better adapted individuals</w:t>
                  </w:r>
                </w:p>
                <w:p w:rsidR="004C015A" w:rsidRDefault="004C015A">
                  <w:pPr>
                    <w:ind w:left="0"/>
                    <w:rPr>
                      <w:lang w:val="en-GB"/>
                    </w:rPr>
                  </w:pPr>
                  <w:r>
                    <w:rPr>
                      <w:lang w:val="en-GB"/>
                    </w:rPr>
                    <w:t>Migration-moving one place to other</w:t>
                  </w:r>
                </w:p>
                <w:p w:rsidR="004C015A" w:rsidRDefault="004C015A">
                  <w:pPr>
                    <w:ind w:left="0"/>
                    <w:rPr>
                      <w:lang w:val="en-GB"/>
                    </w:rPr>
                  </w:pPr>
                  <w:r>
                    <w:rPr>
                      <w:lang w:val="en-GB"/>
                    </w:rPr>
                    <w:t>Food chain-feeding relation from producer to consumer to scavenger to decomposers</w:t>
                  </w:r>
                </w:p>
                <w:p w:rsidR="004C015A" w:rsidRPr="00210B9D" w:rsidRDefault="004C015A">
                  <w:pPr>
                    <w:ind w:left="0"/>
                    <w:rPr>
                      <w:lang w:val="en-GB"/>
                    </w:rPr>
                  </w:pPr>
                </w:p>
              </w:txbxContent>
            </v:textbox>
          </v:shape>
        </w:pict>
      </w:r>
      <w:del w:id="11" w:author=" " w:date="2024-10-27T21:01:00Z">
        <w:r w:rsidR="00F42A0A">
          <w:delText>exology</w:delText>
        </w:r>
      </w:del>
      <w:r w:rsidR="0092389D">
        <w:t xml:space="preserve">           Age Structure-</w:t>
      </w:r>
      <w:r w:rsidR="00210B9D">
        <w:t>distribution among age groups</w:t>
      </w:r>
    </w:p>
    <w:p w:rsidR="00F42A0A" w:rsidRDefault="00F42A0A">
      <w:pPr>
        <w:spacing w:after="0" w:line="240" w:lineRule="auto"/>
        <w:ind w:left="0" w:firstLine="0"/>
        <w:jc w:val="left"/>
        <w:rPr>
          <w:b/>
          <w:sz w:val="44"/>
        </w:rPr>
      </w:pPr>
    </w:p>
    <w:p w:rsidR="00F42A0A" w:rsidRDefault="00F42A0A">
      <w:pPr>
        <w:spacing w:after="0" w:line="259" w:lineRule="auto"/>
        <w:ind w:left="853" w:right="435"/>
        <w:jc w:val="center"/>
        <w:rPr>
          <w:b/>
          <w:sz w:val="44"/>
        </w:rPr>
      </w:pPr>
    </w:p>
    <w:p w:rsidR="00F42A0A" w:rsidRDefault="00F42A0A">
      <w:pPr>
        <w:spacing w:after="0" w:line="259" w:lineRule="auto"/>
        <w:ind w:left="853" w:right="435"/>
        <w:jc w:val="center"/>
        <w:rPr>
          <w:b/>
          <w:sz w:val="44"/>
        </w:rPr>
      </w:pPr>
    </w:p>
    <w:p w:rsidR="00836360" w:rsidRDefault="0055369A">
      <w:pPr>
        <w:spacing w:after="0" w:line="259" w:lineRule="auto"/>
        <w:ind w:left="853" w:right="435"/>
        <w:jc w:val="center"/>
      </w:pPr>
      <w:r>
        <w:rPr>
          <w:b/>
          <w:sz w:val="44"/>
        </w:rPr>
        <w:t xml:space="preserve">CHAPTER NO.01 </w:t>
      </w:r>
    </w:p>
    <w:p w:rsidR="00836360" w:rsidRDefault="00836360">
      <w:pPr>
        <w:spacing w:after="0" w:line="259" w:lineRule="auto"/>
        <w:ind w:left="0" w:firstLine="0"/>
        <w:jc w:val="left"/>
      </w:pPr>
    </w:p>
    <w:p w:rsidR="00836360" w:rsidRDefault="0055369A">
      <w:pPr>
        <w:pStyle w:val="Heading1"/>
        <w:spacing w:after="3" w:line="259" w:lineRule="auto"/>
        <w:ind w:left="772" w:right="355" w:hanging="10"/>
        <w:jc w:val="center"/>
      </w:pPr>
      <w:r>
        <w:rPr>
          <w:sz w:val="32"/>
        </w:rPr>
        <w:t xml:space="preserve">INTRODUCTION </w:t>
      </w:r>
    </w:p>
    <w:p w:rsidR="00836360" w:rsidRDefault="00836360">
      <w:pPr>
        <w:spacing w:after="172" w:line="244" w:lineRule="auto"/>
        <w:ind w:left="0" w:right="9457" w:firstLine="0"/>
        <w:jc w:val="left"/>
      </w:pPr>
    </w:p>
    <w:p w:rsidR="00836360" w:rsidRDefault="0055369A" w:rsidP="00F228DC">
      <w:pPr>
        <w:pStyle w:val="Heading2"/>
        <w:ind w:left="0" w:right="7279" w:firstLine="0"/>
      </w:pPr>
      <w:r>
        <w:t>1.1Introduction</w:t>
      </w:r>
      <w:r w:rsidR="00826163">
        <w:t>:</w:t>
      </w:r>
    </w:p>
    <w:p w:rsidR="00836360" w:rsidRDefault="007F6D06">
      <w:pPr>
        <w:spacing w:after="85" w:line="259" w:lineRule="auto"/>
        <w:ind w:left="449"/>
        <w:jc w:val="left"/>
        <w:rPr>
          <w:del w:id="12" w:author=" " w:date="2024-10-27T21:01:00Z"/>
          <w:rFonts w:eastAsia="Calibri" w:cs="Mangal"/>
          <w:b/>
          <w:bCs/>
          <w:kern w:val="24"/>
          <w:szCs w:val="28"/>
          <w:lang w:bidi="hi-IN"/>
        </w:rPr>
      </w:pPr>
      <w:ins w:id="13" w:author=" " w:date="2024-10-27T21:01:00Z">
        <w:r w:rsidRPr="007F6D06">
          <w:rPr>
            <w:b/>
            <w:sz w:val="26"/>
          </w:rPr>
          <w:t>Bioinformatics has the same goal for biologists</w:t>
        </w:r>
        <w:r>
          <w:rPr>
            <w:b/>
            <w:sz w:val="26"/>
          </w:rPr>
          <w:t>,that a computer has for mathematics &amp; machine has for life which is finding patterns and efficiently do tedious and repetitive work,so that other focuses on higher and creative aspects of the field</w:t>
        </w:r>
        <w:r w:rsidR="00494F1B">
          <w:rPr>
            <w:b/>
            <w:sz w:val="26"/>
          </w:rPr>
          <w:t xml:space="preserve">, So I want to formulate a program for our hardworking epidemiologists and ecologists </w:t>
        </w:r>
      </w:ins>
      <w:del w:id="14" w:author=" " w:date="2024-10-27T21:01:00Z">
        <w:r w:rsidR="003B5B84">
          <w:rPr>
            <w:rFonts w:eastAsia="Calibri" w:cs="Mangal"/>
            <w:b/>
            <w:bCs/>
            <w:kern w:val="24"/>
            <w:szCs w:val="28"/>
            <w:lang w:bidi="hi-IN"/>
          </w:rPr>
          <w:delText>Demography-statistical study of populations</w:delText>
        </w:r>
      </w:del>
    </w:p>
    <w:p w:rsidR="00000000" w:rsidRDefault="008B1087">
      <w:pPr>
        <w:spacing w:after="85" w:line="259" w:lineRule="auto"/>
        <w:ind w:left="439" w:firstLine="0"/>
        <w:rPr>
          <w:b/>
          <w:sz w:val="26"/>
        </w:rPr>
        <w:pPrChange w:id="15" w:author=" " w:date="2024-10-27T21:01:00Z">
          <w:pPr>
            <w:spacing w:after="85" w:line="259" w:lineRule="auto"/>
            <w:ind w:left="449"/>
            <w:jc w:val="left"/>
          </w:pPr>
        </w:pPrChange>
      </w:pPr>
    </w:p>
    <w:p w:rsidR="00836360" w:rsidRDefault="00836360">
      <w:pPr>
        <w:spacing w:after="85" w:line="259" w:lineRule="auto"/>
        <w:ind w:left="449"/>
        <w:jc w:val="left"/>
        <w:rPr>
          <w:b/>
          <w:sz w:val="26"/>
        </w:rPr>
      </w:pPr>
    </w:p>
    <w:p w:rsidR="00836360" w:rsidRDefault="00836360">
      <w:pPr>
        <w:spacing w:after="85" w:line="259" w:lineRule="auto"/>
        <w:ind w:left="449"/>
        <w:jc w:val="left"/>
        <w:rPr>
          <w:b/>
          <w:sz w:val="26"/>
        </w:rPr>
      </w:pPr>
    </w:p>
    <w:p w:rsidR="00836360" w:rsidRDefault="00836360">
      <w:pPr>
        <w:spacing w:after="85" w:line="259" w:lineRule="auto"/>
        <w:ind w:left="449"/>
        <w:jc w:val="left"/>
        <w:rPr>
          <w:b/>
          <w:sz w:val="26"/>
        </w:rPr>
      </w:pPr>
    </w:p>
    <w:p w:rsidR="00836360" w:rsidRDefault="0055369A" w:rsidP="00826163">
      <w:pPr>
        <w:spacing w:after="85" w:line="259" w:lineRule="auto"/>
        <w:ind w:left="439" w:firstLine="0"/>
        <w:rPr>
          <w:b/>
        </w:rPr>
      </w:pPr>
      <w:r w:rsidRPr="00826163">
        <w:rPr>
          <w:b/>
          <w:sz w:val="26"/>
        </w:rPr>
        <w:t>1.1.2</w:t>
      </w:r>
      <w:r w:rsidRPr="00826163">
        <w:rPr>
          <w:b/>
        </w:rPr>
        <w:t xml:space="preserve">Benefit: </w:t>
      </w:r>
    </w:p>
    <w:p w:rsidR="00826163" w:rsidRDefault="00826163" w:rsidP="00826163">
      <w:pPr>
        <w:pStyle w:val="ListParagraph"/>
        <w:numPr>
          <w:ilvl w:val="0"/>
          <w:numId w:val="6"/>
        </w:numPr>
        <w:spacing w:after="85" w:line="259" w:lineRule="auto"/>
      </w:pPr>
      <w:r>
        <w:t>It provides solution to your</w:t>
      </w:r>
      <w:r w:rsidR="00F228DC">
        <w:t xml:space="preserve"> curated query about your demographics</w:t>
      </w:r>
    </w:p>
    <w:p w:rsidR="00D15D98" w:rsidRDefault="00423839" w:rsidP="00826163">
      <w:pPr>
        <w:pStyle w:val="ListParagraph"/>
        <w:numPr>
          <w:ilvl w:val="0"/>
          <w:numId w:val="6"/>
        </w:numPr>
        <w:spacing w:after="85" w:line="259" w:lineRule="auto"/>
      </w:pPr>
      <w:del w:id="16" w:author=" " w:date="2024-10-27T21:01:00Z">
        <w:r>
          <w:delText>Solution for better utilization of</w:delText>
        </w:r>
      </w:del>
      <w:ins w:id="17" w:author=" " w:date="2024-10-27T21:01:00Z">
        <w:r w:rsidR="00494F1B">
          <w:t>Pollution is directly related to</w:t>
        </w:r>
      </w:ins>
      <w:r w:rsidR="00494F1B">
        <w:t xml:space="preserve"> population</w:t>
      </w:r>
    </w:p>
    <w:p w:rsidR="003B5B84" w:rsidRDefault="00494F1B" w:rsidP="00826163">
      <w:pPr>
        <w:pStyle w:val="ListParagraph"/>
        <w:numPr>
          <w:ilvl w:val="0"/>
          <w:numId w:val="6"/>
        </w:numPr>
        <w:spacing w:after="85" w:line="259" w:lineRule="auto"/>
      </w:pPr>
      <w:ins w:id="18" w:author=" " w:date="2024-10-27T21:01:00Z">
        <w:r>
          <w:t>We can better understand to use natural resources judiciously</w:t>
        </w:r>
      </w:ins>
      <w:moveFromRangeStart w:id="19" w:author=" " w:date="2024-10-27T21:01:00Z" w:name="move180955286"/>
      <w:moveFrom w:id="20" w:author=" " w:date="2024-10-27T21:01:00Z">
        <w:r>
          <w:t>Manage population</w:t>
        </w:r>
      </w:moveFrom>
      <w:moveFromRangeEnd w:id="19"/>
    </w:p>
    <w:p w:rsidR="00D876B6" w:rsidRDefault="00D876B6" w:rsidP="00826163">
      <w:pPr>
        <w:pStyle w:val="ListParagraph"/>
        <w:numPr>
          <w:ilvl w:val="0"/>
          <w:numId w:val="6"/>
        </w:numPr>
        <w:spacing w:after="85" w:line="259" w:lineRule="auto"/>
      </w:pPr>
      <w:r>
        <w:t xml:space="preserve">Use for tracking diseases </w:t>
      </w:r>
    </w:p>
    <w:p w:rsidR="00D876B6" w:rsidRDefault="00D876B6" w:rsidP="00826163">
      <w:pPr>
        <w:pStyle w:val="ListParagraph"/>
        <w:numPr>
          <w:ilvl w:val="0"/>
          <w:numId w:val="6"/>
        </w:numPr>
        <w:spacing w:after="85" w:line="259" w:lineRule="auto"/>
      </w:pPr>
      <w:r>
        <w:t>Used for tracking population resource flow</w:t>
      </w:r>
    </w:p>
    <w:p w:rsidR="00836360" w:rsidRDefault="00836360" w:rsidP="00F42A0A">
      <w:pPr>
        <w:spacing w:after="85" w:line="259" w:lineRule="auto"/>
        <w:ind w:left="1080" w:firstLine="0"/>
      </w:pPr>
    </w:p>
    <w:p w:rsidR="00D876B6" w:rsidRDefault="00D876B6" w:rsidP="00F42A0A">
      <w:pPr>
        <w:spacing w:after="85" w:line="259" w:lineRule="auto"/>
        <w:ind w:left="1080" w:firstLine="0"/>
        <w:sectPr w:rsidR="00D876B6" w:rsidSect="008220DC">
          <w:headerReference w:type="even" r:id="rId16"/>
          <w:headerReference w:type="default" r:id="rId17"/>
          <w:footerReference w:type="even" r:id="rId18"/>
          <w:footerReference w:type="default" r:id="rId19"/>
          <w:headerReference w:type="first" r:id="rId20"/>
          <w:footerReference w:type="first" r:id="rId21"/>
          <w:pgSz w:w="11940" w:h="16860"/>
          <w:pgMar w:top="485" w:right="1192" w:bottom="482" w:left="1241" w:header="720" w:footer="720" w:gutter="0"/>
          <w:pgBorders w:offsetFrom="page">
            <w:top w:val="birdsFlight" w:sz="11" w:space="24" w:color="auto"/>
            <w:left w:val="birdsFlight" w:sz="11" w:space="24" w:color="auto"/>
            <w:bottom w:val="birdsFlight" w:sz="11" w:space="24" w:color="auto"/>
            <w:right w:val="birdsFlight" w:sz="11" w:space="24" w:color="auto"/>
          </w:pgBorders>
          <w:pgNumType w:start="0"/>
          <w:cols w:space="720"/>
          <w:titlePg/>
        </w:sectPr>
      </w:pPr>
    </w:p>
    <w:p w:rsidR="00F228DC" w:rsidRDefault="000B21F5" w:rsidP="00F228DC">
      <w:pPr>
        <w:pStyle w:val="Heading2"/>
        <w:ind w:left="0" w:right="7457" w:firstLine="0"/>
        <w:rPr>
          <w:rFonts w:ascii="Aparajita" w:hAnsi="Aparajita" w:cs="Aparajita"/>
          <w:szCs w:val="28"/>
        </w:rPr>
      </w:pPr>
      <w:r w:rsidRPr="000B21F5">
        <w:rPr>
          <w:rFonts w:ascii="Aparajita" w:hAnsi="Aparajita" w:cs="Aparajita"/>
          <w:b w:val="0"/>
          <w:bCs/>
          <w:noProof/>
          <w:szCs w:val="28"/>
        </w:rPr>
        <w:lastRenderedPageBreak/>
        <w:pict>
          <v:shape id="Text Box 448" o:spid="_x0000_s1029" type="#_x0000_t202" style="position:absolute;margin-left:92.75pt;margin-top:-.35pt;width:364.2pt;height:265.2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" fillcolor="white [3201]" strokeweight=".5pt">
            <v:textbox>
              <w:txbxContent>
                <w:p w:rsidR="004C015A" w:rsidRPr="00F228DC" w:rsidRDefault="004C015A">
                  <w:pPr>
                    <w:ind w:left="0"/>
                    <w:rPr>
                      <w:rFonts w:ascii="Aparajita" w:hAnsi="Aparajita" w:cs="Aparajita"/>
                      <w:lang w:val="en-US"/>
                    </w:rPr>
                  </w:pPr>
                  <w:r w:rsidRPr="00F228DC">
                    <w:rPr>
                      <w:rFonts w:ascii="Aparajita" w:hAnsi="Aparajita" w:cs="Aparajita"/>
                      <w:lang w:val="en-US"/>
                    </w:rPr>
                    <w:t xml:space="preserve">I love biology </w:t>
                  </w:r>
                  <w:r>
                    <w:rPr>
                      <w:rFonts w:ascii="Aparajita" w:hAnsi="Aparajita" w:cs="Aparajita"/>
                      <w:lang w:val="en-US"/>
                    </w:rPr>
                    <w:t xml:space="preserve">due to love of zoos where I like to study animal behavior &amp; watching superheroes while growing up, computer made place in my liking due to my fascination to explore new tech which I get on my hands &amp; since I am a rapper too, languages makes a special taste for my buds, be it programming languages, I like anthropology due to my love of books where I discovered dinosaurs, </w:t>
                  </w:r>
                  <w:ins w:id="21" w:author=" " w:date="2024-10-27T21:00:00Z">
                    <w:r>
                      <w:rPr>
                        <w:rFonts w:ascii="Aparajita" w:hAnsi="Aparajita" w:cs="Aparajita"/>
                        <w:lang w:val="en-US"/>
                      </w:rPr>
                      <w:t xml:space="preserve">I like stats as I love to find patterns which I discovered during my Olympiad prep days </w:t>
                    </w:r>
                  </w:ins>
                  <w:r>
                    <w:rPr>
                      <w:rFonts w:ascii="Aparajita" w:hAnsi="Aparajita" w:cs="Aparajita"/>
                      <w:lang w:val="en-US"/>
                    </w:rPr>
                    <w:t xml:space="preserve">So after you got context of my interests, It’s time to delve deeper into understanding, how I stumbled upon this topic, I make small projects for the fun of it from my imaginary problems but one day I saw a video where developed </w:t>
                  </w:r>
                  <w:del w:id="22" w:author=" " w:date="2024-10-27T21:00:00Z">
                    <w:r>
                      <w:rPr>
                        <w:rFonts w:ascii="Aparajita" w:hAnsi="Aparajita" w:cs="Aparajita"/>
                        <w:lang w:val="en-US"/>
                      </w:rPr>
                      <w:delText>countrare</w:delText>
                    </w:r>
                  </w:del>
                  <w:ins w:id="23" w:author=" " w:date="2024-10-27T21:00:00Z">
                    <w:r>
                      <w:rPr>
                        <w:rFonts w:ascii="Aparajita" w:hAnsi="Aparajita" w:cs="Aparajita"/>
                        <w:lang w:val="en-US"/>
                      </w:rPr>
                      <w:t>countries</w:t>
                    </w:r>
                  </w:ins>
                  <w:r>
                    <w:rPr>
                      <w:rFonts w:ascii="Aparajita" w:hAnsi="Aparajita" w:cs="Aparajita"/>
                      <w:lang w:val="en-US"/>
                    </w:rPr>
                    <w:t xml:space="preserve"> not getting laborers because of population shortage which defied my initial beliefs that population leads to poverty before this I had seen that many bioinformatics job profiles need r after python which was new to me so I thought should try it, if it align to my goal, I tried a project but couldn’t execute it off completely ,so I found this a great opportunity to grind again for this project as normally projects are to nurture new ideas and creativity by incentivizing with marks</w:t>
                  </w:r>
                </w:p>
              </w:txbxContent>
            </v:textbox>
          </v:shape>
        </w:pict>
      </w:r>
      <w:r w:rsidR="0055369A">
        <w:rPr>
          <w:szCs w:val="28"/>
        </w:rPr>
        <w:t>1.2Motivation</w:t>
      </w:r>
      <w:r w:rsidR="00F228DC">
        <w:rPr>
          <w:szCs w:val="28"/>
        </w:rPr>
        <w:t>:</w:t>
      </w:r>
    </w:p>
    <w:p w:rsidR="00C2442D" w:rsidRDefault="00C2442D">
      <w:pPr>
        <w:pStyle w:val="Heading2"/>
        <w:ind w:left="0" w:right="7448" w:firstLine="437"/>
      </w:pPr>
    </w:p>
    <w:p w:rsidR="00C2442D" w:rsidRDefault="00C2442D">
      <w:pPr>
        <w:pStyle w:val="Heading2"/>
        <w:ind w:left="0" w:right="7448" w:firstLine="437"/>
      </w:pPr>
    </w:p>
    <w:p w:rsidR="00C2442D" w:rsidRDefault="00C2442D">
      <w:pPr>
        <w:pStyle w:val="Heading2"/>
        <w:ind w:left="0" w:right="7448" w:firstLine="437"/>
      </w:pPr>
    </w:p>
    <w:p w:rsidR="00C2442D" w:rsidRDefault="00C2442D">
      <w:pPr>
        <w:pStyle w:val="Heading2"/>
        <w:ind w:left="0" w:right="7448" w:firstLine="437"/>
      </w:pPr>
    </w:p>
    <w:p w:rsidR="00C2442D" w:rsidRDefault="00C2442D">
      <w:pPr>
        <w:pStyle w:val="Heading2"/>
        <w:ind w:left="0" w:right="7448" w:firstLine="437"/>
      </w:pPr>
    </w:p>
    <w:p w:rsidR="00C2442D" w:rsidRDefault="00C2442D">
      <w:pPr>
        <w:pStyle w:val="Heading2"/>
        <w:ind w:left="0" w:right="7448" w:firstLine="437"/>
      </w:pPr>
    </w:p>
    <w:p w:rsidR="00C2442D" w:rsidRDefault="00C2442D">
      <w:pPr>
        <w:pStyle w:val="Heading2"/>
        <w:ind w:left="0" w:right="7448" w:firstLine="437"/>
      </w:pPr>
    </w:p>
    <w:p w:rsidR="00C2442D" w:rsidRDefault="00C2442D">
      <w:pPr>
        <w:pStyle w:val="Heading2"/>
        <w:ind w:left="0" w:right="7448" w:firstLine="437"/>
      </w:pPr>
    </w:p>
    <w:p w:rsidR="00C2442D" w:rsidRDefault="00C2442D">
      <w:pPr>
        <w:pStyle w:val="Heading2"/>
        <w:ind w:left="0" w:right="7448" w:firstLine="437"/>
      </w:pPr>
    </w:p>
    <w:p w:rsidR="00C2442D" w:rsidRDefault="00C2442D">
      <w:pPr>
        <w:pStyle w:val="Heading2"/>
        <w:ind w:left="0" w:right="7448" w:firstLine="437"/>
      </w:pPr>
    </w:p>
    <w:p w:rsidR="00C2442D" w:rsidRDefault="00C2442D">
      <w:pPr>
        <w:pStyle w:val="Heading2"/>
        <w:ind w:left="0" w:right="7448" w:firstLine="437"/>
      </w:pPr>
    </w:p>
    <w:p w:rsidR="00C2442D" w:rsidRDefault="00C2442D">
      <w:pPr>
        <w:pStyle w:val="Heading2"/>
        <w:ind w:left="0" w:right="7448" w:firstLine="437"/>
      </w:pPr>
    </w:p>
    <w:p w:rsidR="00C2442D" w:rsidRDefault="00C2442D">
      <w:pPr>
        <w:pStyle w:val="Heading2"/>
        <w:ind w:left="0" w:right="7448" w:firstLine="437"/>
      </w:pPr>
    </w:p>
    <w:p w:rsidR="003B7EF8" w:rsidRDefault="003B7EF8">
      <w:pPr>
        <w:pStyle w:val="Heading2"/>
        <w:ind w:left="0" w:right="7448" w:firstLine="437"/>
      </w:pPr>
    </w:p>
    <w:p w:rsidR="003B7EF8" w:rsidRDefault="003B7EF8">
      <w:pPr>
        <w:pStyle w:val="Heading2"/>
        <w:ind w:left="0" w:right="7448" w:firstLine="437"/>
      </w:pPr>
    </w:p>
    <w:p w:rsidR="00836360" w:rsidRDefault="000B21F5">
      <w:pPr>
        <w:pStyle w:val="Heading2"/>
        <w:ind w:left="0" w:right="7448" w:firstLine="437"/>
        <w:rPr>
          <w:sz w:val="40"/>
        </w:rPr>
      </w:pPr>
      <w:r w:rsidRPr="000B21F5">
        <w:rPr>
          <w:rFonts w:ascii="Calibri" w:eastAsia="Calibri" w:hAnsi="Calibri" w:cs="Calibri"/>
          <w:noProof/>
          <w:sz w:val="22"/>
          <w:lang w:val="en-US" w:eastAsia="en-US" w:bidi="mr-IN"/>
        </w:rPr>
        <w:pict>
          <v:group id="Group 32617" o:spid="_x0000_s1132" style="position:absolute;left:0;text-align:left;margin-left:24pt;margin-top:24.45pt;width:.5pt;height:794.15pt;z-index:251654144;mso-position-horizontal-relative:page;mso-position-vertical-relative:page" coordsize="60,1008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">
            <v:shape id="Freeform 28" o:spid="_x0000_s1133" style="position:absolute;width:91;height:100858;visibility:visible;mso-wrap-style:square;v-text-anchor:top" coordsize="9144,100858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" path="m,l9144,r,10085832l,10085832,,e" fillcolor="black" strokeweight="0">
              <v:stroke joinstyle="miter"/>
              <v:path arrowok="t"/>
            </v:shape>
            <w10:wrap type="square" anchorx="page" anchory="page"/>
          </v:group>
        </w:pict>
      </w:r>
      <w:r w:rsidRPr="000B21F5">
        <w:rPr>
          <w:rFonts w:ascii="Calibri" w:eastAsia="Calibri" w:hAnsi="Calibri" w:cs="Calibri"/>
          <w:noProof/>
          <w:sz w:val="22"/>
          <w:lang w:val="en-US" w:eastAsia="en-US" w:bidi="mr-IN"/>
        </w:rPr>
        <w:pict>
          <v:group id="Group 32618" o:spid="_x0000_s1130" style="position:absolute;left:0;text-align:left;margin-left:572.6pt;margin-top:24.45pt;width:.5pt;height:794.15pt;z-index:251655168;mso-position-horizontal-relative:page;mso-position-vertical-relative:page" coordsize="60,1008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">
            <v:shape id="Freeform 29" o:spid="_x0000_s1131" style="position:absolute;width:91;height:100858;visibility:visible;mso-wrap-style:square;v-text-anchor:top" coordsize="9144,100858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" path="m,l9144,r,10085832l,10085832,,e" fillcolor="black" strokeweight="0">
              <v:stroke joinstyle="miter"/>
              <v:path arrowok="t"/>
            </v:shape>
            <w10:wrap type="square" anchorx="page" anchory="page"/>
          </v:group>
        </w:pict>
      </w:r>
      <w:r w:rsidR="0055369A">
        <w:t xml:space="preserve">1.3Objectives </w:t>
      </w:r>
    </w:p>
    <w:p w:rsidR="00E670BB" w:rsidRDefault="00E670BB" w:rsidP="00E670BB">
      <w:pPr>
        <w:pStyle w:val="ListParagraph"/>
        <w:numPr>
          <w:ilvl w:val="0"/>
          <w:numId w:val="7"/>
        </w:numPr>
      </w:pPr>
      <w:r>
        <w:t xml:space="preserve">To study patterns and trends in </w:t>
      </w:r>
      <w:r>
        <w:lastRenderedPageBreak/>
        <w:t>population</w:t>
      </w:r>
      <w:r w:rsidR="00F76B5E">
        <w:t xml:space="preserve">to predict future </w:t>
      </w:r>
    </w:p>
    <w:p w:rsidR="00F76B5E" w:rsidRDefault="00ED2B0B" w:rsidP="00E670BB">
      <w:pPr>
        <w:pStyle w:val="ListParagraph"/>
        <w:numPr>
          <w:ilvl w:val="0"/>
          <w:numId w:val="7"/>
        </w:numPr>
      </w:pPr>
      <w:r>
        <w:t>To categorize by identifying similar and different characteristics</w:t>
      </w:r>
    </w:p>
    <w:p w:rsidR="00494F1B" w:rsidRDefault="00494F1B" w:rsidP="00E670BB">
      <w:pPr>
        <w:pStyle w:val="ListParagraph"/>
        <w:numPr>
          <w:ilvl w:val="0"/>
          <w:numId w:val="7"/>
        </w:numPr>
        <w:rPr>
          <w:ins w:id="24" w:author=" " w:date="2024-10-27T21:01:00Z"/>
        </w:rPr>
      </w:pPr>
      <w:ins w:id="25" w:author=" " w:date="2024-10-27T21:01:00Z">
        <w:r>
          <w:t>Understand demographics</w:t>
        </w:r>
      </w:ins>
    </w:p>
    <w:p w:rsidR="00494F1B" w:rsidRDefault="00494F1B" w:rsidP="00E670BB">
      <w:pPr>
        <w:pStyle w:val="ListParagraph"/>
        <w:numPr>
          <w:ilvl w:val="0"/>
          <w:numId w:val="7"/>
        </w:numPr>
        <w:rPr>
          <w:ins w:id="26" w:author=" " w:date="2024-10-27T21:01:00Z"/>
        </w:rPr>
      </w:pPr>
      <w:moveToRangeStart w:id="27" w:author=" " w:date="2024-10-27T21:01:00Z" w:name="move180955286"/>
      <w:moveTo w:id="28" w:author=" " w:date="2024-10-27T21:01:00Z">
        <w:r>
          <w:t>Manage population</w:t>
        </w:r>
      </w:moveTo>
      <w:moveToRangeEnd w:id="27"/>
    </w:p>
    <w:p w:rsidR="00494F1B" w:rsidRDefault="00494F1B" w:rsidP="00E670BB">
      <w:pPr>
        <w:pStyle w:val="ListParagraph"/>
        <w:numPr>
          <w:ilvl w:val="0"/>
          <w:numId w:val="7"/>
        </w:numPr>
        <w:rPr>
          <w:ins w:id="29" w:author=" " w:date="2024-10-27T21:01:00Z"/>
        </w:rPr>
      </w:pPr>
      <w:ins w:id="30" w:author=" " w:date="2024-10-27T21:01:00Z">
        <w:r>
          <w:t>Better utilize human resources</w:t>
        </w:r>
      </w:ins>
    </w:p>
    <w:p w:rsidR="00494F1B" w:rsidRPr="00E670BB" w:rsidRDefault="00494F1B" w:rsidP="00494F1B">
      <w:pPr>
        <w:pStyle w:val="ListParagraph"/>
        <w:ind w:left="2502" w:firstLine="0"/>
        <w:rPr>
          <w:ins w:id="31" w:author=" " w:date="2024-10-27T21:01:00Z"/>
        </w:rPr>
      </w:pPr>
    </w:p>
    <w:p w:rsidR="00836360" w:rsidRDefault="00836360"/>
    <w:p w:rsidR="00836360" w:rsidRDefault="00836360">
      <w:pPr>
        <w:pStyle w:val="NormalWeb"/>
        <w:shd w:val="clear" w:color="auto" w:fill="FFFFFF"/>
        <w:spacing w:before="0" w:beforeAutospacing="0" w:after="225" w:afterAutospacing="0" w:line="480" w:lineRule="atLeast"/>
        <w:rPr>
          <w:rFonts w:ascii="Arial" w:hAnsi="Arial" w:cs="Arial"/>
          <w:color w:val="000000"/>
          <w:sz w:val="32"/>
          <w:szCs w:val="32"/>
        </w:rPr>
      </w:pPr>
    </w:p>
    <w:p w:rsidR="00836360" w:rsidRDefault="00836360">
      <w:pPr>
        <w:pStyle w:val="NormalWeb"/>
        <w:shd w:val="clear" w:color="auto" w:fill="FFFFFF"/>
        <w:spacing w:before="0" w:beforeAutospacing="0" w:after="225" w:afterAutospacing="0" w:line="480" w:lineRule="atLeast"/>
        <w:rPr>
          <w:rFonts w:ascii="Arial" w:hAnsi="Arial" w:cs="Arial"/>
          <w:color w:val="000000"/>
          <w:sz w:val="32"/>
          <w:szCs w:val="32"/>
        </w:rPr>
      </w:pPr>
    </w:p>
    <w:p w:rsidR="00836360" w:rsidRDefault="00836360">
      <w:pPr>
        <w:pStyle w:val="NormalWeb"/>
        <w:shd w:val="clear" w:color="auto" w:fill="FFFFFF"/>
        <w:spacing w:before="0" w:beforeAutospacing="0" w:after="225" w:afterAutospacing="0" w:line="480" w:lineRule="atLeast"/>
        <w:rPr>
          <w:rFonts w:ascii="Arial" w:hAnsi="Arial" w:cs="Arial"/>
          <w:color w:val="000000"/>
          <w:sz w:val="32"/>
          <w:szCs w:val="32"/>
        </w:rPr>
      </w:pPr>
    </w:p>
    <w:p w:rsidR="00836360" w:rsidRDefault="00836360">
      <w:pPr>
        <w:pStyle w:val="NormalWeb"/>
        <w:shd w:val="clear" w:color="auto" w:fill="FFFFFF"/>
        <w:spacing w:before="0" w:beforeAutospacing="0" w:after="225" w:afterAutospacing="0" w:line="480" w:lineRule="atLeast"/>
        <w:rPr>
          <w:rFonts w:ascii="Arial" w:hAnsi="Arial" w:cs="Arial"/>
          <w:color w:val="000000"/>
          <w:sz w:val="32"/>
          <w:szCs w:val="32"/>
        </w:rPr>
      </w:pPr>
    </w:p>
    <w:p w:rsidR="00836360" w:rsidRDefault="00836360">
      <w:pPr>
        <w:pStyle w:val="NormalWeb"/>
        <w:shd w:val="clear" w:color="auto" w:fill="FFFFFF"/>
        <w:spacing w:before="0" w:beforeAutospacing="0" w:after="225" w:afterAutospacing="0" w:line="480" w:lineRule="atLeast"/>
        <w:rPr>
          <w:rFonts w:ascii="Arial" w:hAnsi="Arial" w:cs="Arial"/>
          <w:color w:val="000000"/>
          <w:sz w:val="32"/>
          <w:szCs w:val="32"/>
        </w:rPr>
      </w:pPr>
    </w:p>
    <w:p w:rsidR="00836360" w:rsidRDefault="00836360">
      <w:pPr>
        <w:pStyle w:val="NormalWeb"/>
        <w:shd w:val="clear" w:color="auto" w:fill="FFFFFF"/>
        <w:spacing w:before="0" w:beforeAutospacing="0" w:after="225" w:afterAutospacing="0" w:line="480" w:lineRule="atLeast"/>
        <w:rPr>
          <w:rFonts w:ascii="Arial" w:hAnsi="Arial" w:cs="Arial"/>
          <w:color w:val="000000"/>
          <w:sz w:val="32"/>
          <w:szCs w:val="32"/>
        </w:rPr>
      </w:pPr>
    </w:p>
    <w:p w:rsidR="00836360" w:rsidRDefault="00836360">
      <w:pPr>
        <w:pStyle w:val="NormalWeb"/>
        <w:shd w:val="clear" w:color="auto" w:fill="FFFFFF"/>
        <w:spacing w:before="0" w:beforeAutospacing="0" w:after="225" w:afterAutospacing="0" w:line="480" w:lineRule="atLeast"/>
        <w:rPr>
          <w:rFonts w:ascii="Arial" w:hAnsi="Arial" w:cs="Arial"/>
          <w:color w:val="000000"/>
          <w:sz w:val="32"/>
          <w:szCs w:val="32"/>
        </w:rPr>
      </w:pPr>
    </w:p>
    <w:p w:rsidR="00836360" w:rsidRDefault="00836360">
      <w:pPr>
        <w:pStyle w:val="NormalWeb"/>
        <w:shd w:val="clear" w:color="auto" w:fill="FFFFFF"/>
        <w:spacing w:before="0" w:beforeAutospacing="0" w:after="225" w:afterAutospacing="0" w:line="480" w:lineRule="atLeast"/>
        <w:rPr>
          <w:rFonts w:ascii="Arial" w:hAnsi="Arial" w:cs="Arial"/>
          <w:color w:val="000000"/>
          <w:sz w:val="32"/>
          <w:szCs w:val="32"/>
        </w:rPr>
      </w:pPr>
    </w:p>
    <w:p w:rsidR="00836360" w:rsidRDefault="00836360">
      <w:pPr>
        <w:pStyle w:val="NormalWeb"/>
        <w:shd w:val="clear" w:color="auto" w:fill="FFFFFF"/>
        <w:spacing w:before="0" w:beforeAutospacing="0" w:after="225" w:afterAutospacing="0" w:line="480" w:lineRule="atLeast"/>
        <w:rPr>
          <w:rFonts w:ascii="Arial" w:hAnsi="Arial" w:cs="Arial"/>
          <w:color w:val="333333"/>
          <w:sz w:val="30"/>
          <w:szCs w:val="30"/>
        </w:rPr>
      </w:pPr>
    </w:p>
    <w:p w:rsidR="00836360" w:rsidRDefault="00836360">
      <w:pPr>
        <w:pStyle w:val="NormalWeb"/>
        <w:shd w:val="clear" w:color="auto" w:fill="FFFFFF"/>
        <w:spacing w:before="0" w:beforeAutospacing="0" w:after="225" w:afterAutospacing="0" w:line="480" w:lineRule="atLeast"/>
        <w:rPr>
          <w:rFonts w:ascii="Arial" w:hAnsi="Arial" w:cs="Arial"/>
          <w:color w:val="333333"/>
          <w:sz w:val="30"/>
          <w:szCs w:val="30"/>
        </w:rPr>
      </w:pPr>
    </w:p>
    <w:p w:rsidR="00836360" w:rsidRDefault="00836360">
      <w:pPr>
        <w:pStyle w:val="NormalWeb"/>
        <w:shd w:val="clear" w:color="auto" w:fill="FFFFFF"/>
        <w:spacing w:before="0" w:beforeAutospacing="0" w:after="225" w:afterAutospacing="0" w:line="480" w:lineRule="atLeast"/>
        <w:rPr>
          <w:rFonts w:ascii="Arial" w:hAnsi="Arial" w:cs="Arial"/>
          <w:color w:val="333333"/>
          <w:sz w:val="30"/>
          <w:szCs w:val="30"/>
        </w:rPr>
      </w:pPr>
    </w:p>
    <w:p w:rsidR="00836360" w:rsidRDefault="0055369A">
      <w:pPr>
        <w:spacing w:after="0" w:line="259" w:lineRule="auto"/>
        <w:ind w:left="853" w:right="635"/>
        <w:jc w:val="center"/>
      </w:pPr>
      <w:r>
        <w:rPr>
          <w:b/>
          <w:sz w:val="44"/>
        </w:rPr>
        <w:t xml:space="preserve">CHAPTER NO.02 </w:t>
      </w:r>
    </w:p>
    <w:p w:rsidR="00836360" w:rsidRDefault="00836360">
      <w:pPr>
        <w:spacing w:after="0" w:line="259" w:lineRule="auto"/>
        <w:ind w:left="0" w:firstLine="0"/>
        <w:jc w:val="left"/>
      </w:pPr>
    </w:p>
    <w:p w:rsidR="00836360" w:rsidRDefault="0055369A">
      <w:pPr>
        <w:spacing w:after="42" w:line="259" w:lineRule="auto"/>
        <w:ind w:left="772" w:right="558"/>
        <w:jc w:val="center"/>
      </w:pPr>
      <w:r>
        <w:rPr>
          <w:b/>
          <w:sz w:val="32"/>
        </w:rPr>
        <w:t xml:space="preserve">LITERATURE SURVEY </w:t>
      </w:r>
    </w:p>
    <w:p w:rsidR="00836360" w:rsidRDefault="00836360">
      <w:pPr>
        <w:spacing w:after="0" w:line="259" w:lineRule="auto"/>
        <w:ind w:left="0" w:firstLine="0"/>
        <w:jc w:val="left"/>
      </w:pPr>
    </w:p>
    <w:p w:rsidR="00836360" w:rsidRDefault="0055369A">
      <w:pPr>
        <w:spacing w:after="0" w:line="259" w:lineRule="auto"/>
        <w:ind w:left="444"/>
        <w:jc w:val="left"/>
        <w:rPr>
          <w:sz w:val="32"/>
          <w:szCs w:val="32"/>
        </w:rPr>
      </w:pPr>
      <w:r>
        <w:rPr>
          <w:b/>
          <w:sz w:val="32"/>
          <w:szCs w:val="32"/>
        </w:rPr>
        <w:t xml:space="preserve">2.1Survey of Existing System </w:t>
      </w:r>
    </w:p>
    <w:p w:rsidR="00836360" w:rsidRDefault="00836360">
      <w:pPr>
        <w:spacing w:after="0" w:line="259" w:lineRule="auto"/>
        <w:ind w:left="0" w:firstLine="0"/>
        <w:jc w:val="left"/>
      </w:pPr>
    </w:p>
    <w:p w:rsidR="00836360" w:rsidRDefault="00EA3281">
      <w:pPr>
        <w:pStyle w:val="Heading3"/>
        <w:ind w:left="444"/>
        <w:rPr>
          <w:sz w:val="26"/>
        </w:rPr>
      </w:pPr>
      <w:r>
        <w:rPr>
          <w:sz w:val="26"/>
        </w:rPr>
        <w:lastRenderedPageBreak/>
        <w:t>Couldn’t find any similar system</w:t>
      </w:r>
    </w:p>
    <w:p w:rsidR="00836360" w:rsidRDefault="00836360">
      <w:pPr>
        <w:pStyle w:val="Heading3"/>
        <w:ind w:left="444"/>
        <w:rPr>
          <w:sz w:val="26"/>
        </w:rPr>
      </w:pPr>
    </w:p>
    <w:p w:rsidR="00836360" w:rsidRDefault="0055369A">
      <w:pPr>
        <w:pStyle w:val="Heading3"/>
        <w:ind w:left="444"/>
      </w:pPr>
      <w:r>
        <w:rPr>
          <w:sz w:val="26"/>
        </w:rPr>
        <w:t>2.2</w:t>
      </w:r>
      <w:r>
        <w:t xml:space="preserve">Mini project contribution </w:t>
      </w:r>
      <w:r w:rsidR="00F42A0A">
        <w:t>-</w:t>
      </w:r>
      <w:proofErr w:type="spellStart"/>
      <w:r w:rsidR="00F42A0A">
        <w:t>research</w:t>
      </w:r>
      <w:proofErr w:type="gramStart"/>
      <w:r w:rsidR="00F42A0A">
        <w:t>,coding</w:t>
      </w:r>
      <w:proofErr w:type="spellEnd"/>
      <w:proofErr w:type="gramEnd"/>
      <w:r w:rsidR="00F42A0A">
        <w:t xml:space="preserve">&amp; </w:t>
      </w:r>
      <w:proofErr w:type="spellStart"/>
      <w:r w:rsidR="00F42A0A">
        <w:t>ppt</w:t>
      </w:r>
      <w:proofErr w:type="spellEnd"/>
      <w:r w:rsidR="00F42A0A">
        <w:t xml:space="preserve"> also report</w:t>
      </w:r>
    </w:p>
    <w:p w:rsidR="00836360" w:rsidRDefault="00836360">
      <w:pPr>
        <w:spacing w:after="201" w:line="259" w:lineRule="auto"/>
        <w:ind w:left="0" w:firstLine="0"/>
        <w:jc w:val="left"/>
      </w:pPr>
    </w:p>
    <w:p w:rsidR="00963428" w:rsidRDefault="0055369A">
      <w:pPr>
        <w:pStyle w:val="Heading3"/>
        <w:ind w:left="444"/>
        <w:rPr>
          <w:rFonts w:ascii="Aparajita" w:hAnsi="Aparajita" w:cs="Aparajita"/>
          <w:b w:val="0"/>
          <w:bCs/>
        </w:rPr>
      </w:pPr>
      <w:r>
        <w:rPr>
          <w:sz w:val="26"/>
        </w:rPr>
        <w:lastRenderedPageBreak/>
        <w:t>2.3</w:t>
      </w:r>
      <w:r w:rsidRPr="00963428">
        <w:rPr>
          <w:u w:val="thick"/>
        </w:rPr>
        <w:t>Limitation of existing system</w:t>
      </w:r>
      <w:r w:rsidR="00160C46">
        <w:t>-</w:t>
      </w:r>
      <w:proofErr w:type="spellStart"/>
      <w:r w:rsidR="00160C46" w:rsidRPr="00963428">
        <w:rPr>
          <w:rFonts w:ascii="Aparajita" w:hAnsi="Aparajita" w:cs="Aparajita"/>
          <w:b w:val="0"/>
          <w:bCs/>
        </w:rPr>
        <w:t>Sorry</w:t>
      </w:r>
      <w:proofErr w:type="gramStart"/>
      <w:r w:rsidR="00160C46" w:rsidRPr="00963428">
        <w:rPr>
          <w:rFonts w:ascii="Aparajita" w:hAnsi="Aparajita" w:cs="Aparajita"/>
          <w:b w:val="0"/>
          <w:bCs/>
        </w:rPr>
        <w:t>,I</w:t>
      </w:r>
      <w:proofErr w:type="spellEnd"/>
      <w:proofErr w:type="gramEnd"/>
      <w:r w:rsidR="00160C46" w:rsidRPr="00963428">
        <w:rPr>
          <w:rFonts w:ascii="Aparajita" w:hAnsi="Aparajita" w:cs="Aparajita"/>
          <w:b w:val="0"/>
          <w:bCs/>
        </w:rPr>
        <w:t xml:space="preserve"> couldn’t find something related to </w:t>
      </w:r>
      <w:del w:id="32" w:author=" " w:date="2024-10-27T21:01:00Z">
        <w:r w:rsidR="00160C46" w:rsidRPr="00963428">
          <w:rPr>
            <w:rFonts w:ascii="Aparajita" w:hAnsi="Aparajita" w:cs="Aparajita"/>
            <w:b w:val="0"/>
            <w:bCs/>
          </w:rPr>
          <w:delText>this</w:delText>
        </w:r>
      </w:del>
      <w:ins w:id="33" w:author=" " w:date="2024-10-27T21:01:00Z">
        <w:r w:rsidR="00920B25">
          <w:rPr>
            <w:rFonts w:ascii="Aparajita" w:hAnsi="Aparajita" w:cs="Aparajita"/>
            <w:b w:val="0"/>
            <w:bCs/>
          </w:rPr>
          <w:t>like my program</w:t>
        </w:r>
      </w:ins>
      <w:r w:rsidR="00160C46" w:rsidRPr="00963428">
        <w:rPr>
          <w:rFonts w:ascii="Aparajita" w:hAnsi="Aparajita" w:cs="Aparajita"/>
          <w:b w:val="0"/>
          <w:bCs/>
        </w:rPr>
        <w:t xml:space="preserve"> on internet</w:t>
      </w:r>
      <w:r w:rsidR="00963428" w:rsidRPr="00963428">
        <w:rPr>
          <w:rFonts w:ascii="Aparajita" w:hAnsi="Aparajita" w:cs="Aparajita"/>
          <w:b w:val="0"/>
          <w:bCs/>
        </w:rPr>
        <w:t>, But I’d like to shed some light on issues I faced while coding this as a coder which others can face too:</w:t>
      </w:r>
    </w:p>
    <w:p w:rsidR="00F76B5E" w:rsidRDefault="00143CA1" w:rsidP="00963428">
      <w:pPr>
        <w:pStyle w:val="Heading3"/>
        <w:numPr>
          <w:ilvl w:val="0"/>
          <w:numId w:val="4"/>
        </w:numPr>
        <w:rPr>
          <w:rFonts w:ascii="Aparajita" w:hAnsi="Aparajita" w:cs="Aparajita"/>
          <w:b w:val="0"/>
          <w:bCs/>
        </w:rPr>
      </w:pPr>
      <w:r>
        <w:t xml:space="preserve">It’s research intensive: </w:t>
      </w:r>
      <w:r>
        <w:rPr>
          <w:rFonts w:ascii="Aparajita" w:hAnsi="Aparajita" w:cs="Aparajita"/>
          <w:b w:val="0"/>
          <w:bCs/>
        </w:rPr>
        <w:t>It’s more research than coding. Since, ecology has biology,it requires scientific temperament and social science brings in many nuances to consider while epidemiology brings stats into picture which eventually</w:t>
      </w:r>
      <w:r w:rsidR="00826163">
        <w:rPr>
          <w:rFonts w:ascii="Aparajita" w:hAnsi="Aparajita" w:cs="Aparajita"/>
          <w:b w:val="0"/>
          <w:bCs/>
        </w:rPr>
        <w:t xml:space="preserve"> pulls computer science into the game</w:t>
      </w:r>
      <w:r w:rsidR="008220DC">
        <w:rPr>
          <w:rFonts w:ascii="Aparajita" w:hAnsi="Aparajita" w:cs="Aparajita"/>
          <w:b w:val="0"/>
          <w:bCs/>
        </w:rPr>
        <w:t xml:space="preserve">, requiring </w:t>
      </w:r>
      <w:r w:rsidR="008446EC">
        <w:rPr>
          <w:rFonts w:ascii="Aparajita" w:hAnsi="Aparajita" w:cs="Aparajita"/>
          <w:b w:val="0"/>
          <w:bCs/>
        </w:rPr>
        <w:t>good formulation ability</w:t>
      </w:r>
    </w:p>
    <w:p w:rsidR="003229B1" w:rsidRDefault="00F76B5E" w:rsidP="00963428">
      <w:pPr>
        <w:pStyle w:val="Heading3"/>
        <w:numPr>
          <w:ilvl w:val="0"/>
          <w:numId w:val="4"/>
        </w:numPr>
        <w:rPr>
          <w:rFonts w:ascii="Aparajita" w:hAnsi="Aparajita" w:cs="Aparajita"/>
          <w:b w:val="0"/>
          <w:bCs/>
        </w:rPr>
      </w:pPr>
      <w:r>
        <w:t xml:space="preserve">New field: </w:t>
      </w:r>
      <w:r>
        <w:rPr>
          <w:rFonts w:ascii="Aparajita" w:hAnsi="Aparajita" w:cs="Aparajita"/>
          <w:b w:val="0"/>
          <w:bCs/>
        </w:rPr>
        <w:t xml:space="preserve">Bioinformatics is a new field established in 2010’s for human genome project </w:t>
      </w:r>
      <w:proofErr w:type="spellStart"/>
      <w:r>
        <w:rPr>
          <w:rFonts w:ascii="Aparajita" w:hAnsi="Aparajita" w:cs="Aparajita"/>
          <w:b w:val="0"/>
          <w:bCs/>
        </w:rPr>
        <w:t>by</w:t>
      </w:r>
      <w:ins w:id="34" w:author=" " w:date="2024-10-27T21:01:00Z">
        <w:r w:rsidR="00920B25">
          <w:rPr>
            <w:rFonts w:ascii="Aparajita" w:hAnsi="Aparajita" w:cs="Aparajita"/>
            <w:b w:val="0"/>
            <w:bCs/>
          </w:rPr>
          <w:t>US</w:t>
        </w:r>
        <w:proofErr w:type="gramStart"/>
        <w:r w:rsidR="00920B25">
          <w:rPr>
            <w:rFonts w:ascii="Aparajita" w:hAnsi="Aparajita" w:cs="Aparajita"/>
            <w:b w:val="0"/>
            <w:bCs/>
          </w:rPr>
          <w:t>,UK,France,Germany,Japan</w:t>
        </w:r>
        <w:proofErr w:type="spellEnd"/>
        <w:proofErr w:type="gramEnd"/>
        <w:r w:rsidR="00920B25">
          <w:rPr>
            <w:rFonts w:ascii="Aparajita" w:hAnsi="Aparajita" w:cs="Aparajita"/>
            <w:b w:val="0"/>
            <w:bCs/>
          </w:rPr>
          <w:t>&amp; China</w:t>
        </w:r>
      </w:ins>
    </w:p>
    <w:p w:rsidR="003229B1" w:rsidRPr="003229B1" w:rsidRDefault="003229B1" w:rsidP="00963428">
      <w:pPr>
        <w:pStyle w:val="Heading3"/>
        <w:numPr>
          <w:ilvl w:val="0"/>
          <w:numId w:val="4"/>
        </w:numPr>
        <w:rPr>
          <w:rFonts w:ascii="Aparajita" w:hAnsi="Aparajita" w:cs="Aparajita"/>
          <w:b w:val="0"/>
          <w:bCs/>
        </w:rPr>
      </w:pPr>
      <w:r>
        <w:t>Infinity values</w:t>
      </w:r>
      <w:r w:rsidR="00746BFC">
        <w:t xml:space="preserve">: </w:t>
      </w:r>
      <w:r w:rsidR="00C11EFD">
        <w:rPr>
          <w:rFonts w:ascii="Aparajita" w:hAnsi="Aparajita" w:cs="Aparajita"/>
          <w:b w:val="0"/>
          <w:bCs/>
        </w:rPr>
        <w:t xml:space="preserve">It gives </w:t>
      </w:r>
      <w:r w:rsidR="008446EC">
        <w:rPr>
          <w:rFonts w:ascii="Aparajita" w:hAnsi="Aparajita" w:cs="Aparajita"/>
          <w:b w:val="0"/>
          <w:bCs/>
        </w:rPr>
        <w:t>infinite value many a times due to complex functions requiring exceptional exception handling</w:t>
      </w:r>
    </w:p>
    <w:p w:rsidR="003229B1" w:rsidRDefault="003229B1" w:rsidP="003229B1">
      <w:pPr>
        <w:pStyle w:val="Heading3"/>
        <w:numPr>
          <w:ilvl w:val="0"/>
          <w:numId w:val="4"/>
        </w:numPr>
        <w:rPr>
          <w:rFonts w:ascii="Aparajita" w:hAnsi="Aparajita" w:cs="Aparajita"/>
          <w:b w:val="0"/>
          <w:bCs/>
        </w:rPr>
      </w:pPr>
      <w:r>
        <w:lastRenderedPageBreak/>
        <w:t>Formulae breakdown:</w:t>
      </w:r>
      <w:r w:rsidR="00C11EFD">
        <w:rPr>
          <w:rFonts w:ascii="Aparajita" w:hAnsi="Aparajita" w:cs="Aparajita"/>
          <w:b w:val="0"/>
          <w:bCs/>
        </w:rPr>
        <w:t xml:space="preserve">Many formulae aren’t easily available </w:t>
      </w:r>
      <w:r w:rsidR="008220DC">
        <w:rPr>
          <w:rFonts w:ascii="Aparajita" w:hAnsi="Aparajita" w:cs="Aparajita"/>
          <w:b w:val="0"/>
          <w:bCs/>
        </w:rPr>
        <w:t>to simplify formulae to user input with easily available data with common man</w:t>
      </w:r>
    </w:p>
    <w:p w:rsidR="003229B1" w:rsidRDefault="003229B1" w:rsidP="003229B1">
      <w:pPr>
        <w:pStyle w:val="Heading3"/>
        <w:numPr>
          <w:ilvl w:val="0"/>
          <w:numId w:val="4"/>
        </w:numPr>
      </w:pPr>
      <w:r w:rsidRPr="003229B1">
        <w:t>Bridge of disciplines</w:t>
      </w:r>
      <w:r w:rsidRPr="00746BFC">
        <w:rPr>
          <w:b w:val="0"/>
          <w:bCs/>
        </w:rPr>
        <w:t>:</w:t>
      </w:r>
      <w:r w:rsidR="00746BFC" w:rsidRPr="00746BFC">
        <w:rPr>
          <w:rFonts w:ascii="Aparajita" w:hAnsi="Aparajita" w:cs="Aparajita"/>
          <w:b w:val="0"/>
          <w:bCs/>
        </w:rPr>
        <w:t xml:space="preserve"> I</w:t>
      </w:r>
      <w:r w:rsidR="00501477">
        <w:rPr>
          <w:rFonts w:ascii="Aparajita" w:hAnsi="Aparajita" w:cs="Aparajita"/>
          <w:b w:val="0"/>
          <w:bCs/>
        </w:rPr>
        <w:t xml:space="preserve">t has a pinch of biology mixed with statistics garnished with computer </w:t>
      </w:r>
      <w:r w:rsidR="002E2A69">
        <w:rPr>
          <w:rFonts w:ascii="Aparajita" w:hAnsi="Aparajita" w:cs="Aparajita"/>
          <w:b w:val="0"/>
          <w:bCs/>
        </w:rPr>
        <w:t xml:space="preserve">with toppings of anthropology complemented </w:t>
      </w:r>
      <w:r w:rsidR="008220DC">
        <w:rPr>
          <w:rFonts w:ascii="Aparajita" w:hAnsi="Aparajita" w:cs="Aparajita"/>
          <w:b w:val="0"/>
          <w:bCs/>
        </w:rPr>
        <w:t xml:space="preserve">by </w:t>
      </w:r>
      <w:proofErr w:type="spellStart"/>
      <w:r w:rsidR="002E2A69">
        <w:rPr>
          <w:rFonts w:ascii="Aparajita" w:hAnsi="Aparajita" w:cs="Aparajita"/>
          <w:b w:val="0"/>
          <w:bCs/>
        </w:rPr>
        <w:t>epidemiology</w:t>
      </w:r>
      <w:proofErr w:type="gramStart"/>
      <w:r w:rsidR="008220DC">
        <w:rPr>
          <w:rFonts w:ascii="Aparajita" w:hAnsi="Aparajita" w:cs="Aparajita"/>
          <w:b w:val="0"/>
          <w:bCs/>
        </w:rPr>
        <w:t>,So</w:t>
      </w:r>
      <w:proofErr w:type="spellEnd"/>
      <w:proofErr w:type="gramEnd"/>
      <w:r w:rsidR="008220DC">
        <w:rPr>
          <w:rFonts w:ascii="Aparajita" w:hAnsi="Aparajita" w:cs="Aparajita"/>
          <w:b w:val="0"/>
          <w:bCs/>
        </w:rPr>
        <w:t xml:space="preserve"> requires prerequisites in these disciplines</w:t>
      </w:r>
    </w:p>
    <w:p w:rsidR="003229B1" w:rsidRPr="00920B25" w:rsidRDefault="003229B1" w:rsidP="003229B1">
      <w:pPr>
        <w:pStyle w:val="ListParagraph"/>
        <w:numPr>
          <w:ilvl w:val="0"/>
          <w:numId w:val="4"/>
        </w:numPr>
      </w:pPr>
      <w:r>
        <w:rPr>
          <w:b/>
          <w:bCs/>
          <w:sz w:val="28"/>
          <w:szCs w:val="28"/>
        </w:rPr>
        <w:t>Accuracy of information</w:t>
      </w:r>
      <w:r w:rsidR="00746BFC">
        <w:rPr>
          <w:b/>
          <w:bCs/>
          <w:sz w:val="28"/>
          <w:szCs w:val="28"/>
        </w:rPr>
        <w:t>:</w:t>
      </w:r>
      <w:r w:rsidR="008220DC">
        <w:rPr>
          <w:rFonts w:ascii="Aparajita" w:hAnsi="Aparajita" w:cs="Aparajita"/>
          <w:sz w:val="28"/>
          <w:szCs w:val="28"/>
        </w:rPr>
        <w:t xml:space="preserve">There is heavy ambiguity in information available on internet and many of mixed up, requiring to keep faith only in expert written book </w:t>
      </w:r>
    </w:p>
    <w:p w:rsidR="00920B25" w:rsidRPr="003229B1" w:rsidRDefault="00920B25" w:rsidP="003229B1">
      <w:pPr>
        <w:pStyle w:val="ListParagraph"/>
        <w:numPr>
          <w:ilvl w:val="0"/>
          <w:numId w:val="4"/>
        </w:numPr>
        <w:rPr>
          <w:ins w:id="35" w:author=" " w:date="2024-10-27T21:01:00Z"/>
        </w:rPr>
      </w:pPr>
      <w:ins w:id="36" w:author=" " w:date="2024-10-27T21:01:00Z">
        <w:r>
          <w:rPr>
            <w:b/>
            <w:bCs/>
            <w:sz w:val="28"/>
            <w:szCs w:val="28"/>
          </w:rPr>
          <w:t xml:space="preserve">No efficient code </w:t>
        </w:r>
        <w:proofErr w:type="spellStart"/>
        <w:r>
          <w:rPr>
            <w:b/>
            <w:bCs/>
            <w:sz w:val="28"/>
            <w:szCs w:val="28"/>
          </w:rPr>
          <w:t>editors:</w:t>
        </w:r>
        <w:r>
          <w:t>I</w:t>
        </w:r>
        <w:proofErr w:type="spellEnd"/>
        <w:r>
          <w:t xml:space="preserve"> wasn’t able to find any good IDE for R like </w:t>
        </w:r>
        <w:proofErr w:type="spellStart"/>
        <w:r>
          <w:t>intellij</w:t>
        </w:r>
        <w:proofErr w:type="spellEnd"/>
        <w:r>
          <w:t xml:space="preserve"> in </w:t>
        </w:r>
        <w:proofErr w:type="spellStart"/>
        <w:r>
          <w:t>java,The</w:t>
        </w:r>
        <w:proofErr w:type="spellEnd"/>
        <w:r>
          <w:t xml:space="preserve"> best found in market are </w:t>
        </w:r>
        <w:proofErr w:type="spellStart"/>
        <w:r>
          <w:t>Rstudio</w:t>
        </w:r>
        <w:proofErr w:type="spellEnd"/>
        <w:r>
          <w:t xml:space="preserve"> and </w:t>
        </w:r>
        <w:proofErr w:type="spellStart"/>
        <w:r>
          <w:t>vscode</w:t>
        </w:r>
        <w:proofErr w:type="spellEnd"/>
        <w:r>
          <w:t xml:space="preserve"> with </w:t>
        </w:r>
        <w:proofErr w:type="spellStart"/>
        <w:r>
          <w:t>vscode</w:t>
        </w:r>
        <w:proofErr w:type="spellEnd"/>
        <w:r>
          <w:t xml:space="preserve"> not having many extensions for r and </w:t>
        </w:r>
        <w:proofErr w:type="spellStart"/>
        <w:r>
          <w:t>rstudio</w:t>
        </w:r>
        <w:proofErr w:type="spellEnd"/>
        <w:r>
          <w:t xml:space="preserve"> doesn’t do syntax highlighting or error detection</w:t>
        </w:r>
      </w:ins>
    </w:p>
    <w:p w:rsidR="00F76B5E" w:rsidRPr="00F76B5E" w:rsidRDefault="00F76B5E" w:rsidP="00F76B5E">
      <w:pPr>
        <w:ind w:left="0" w:firstLine="0"/>
      </w:pPr>
    </w:p>
    <w:p w:rsidR="00836360" w:rsidRDefault="00836360">
      <w:pPr>
        <w:spacing w:after="0" w:line="259" w:lineRule="auto"/>
        <w:ind w:left="0" w:firstLine="0"/>
        <w:jc w:val="left"/>
        <w:rPr>
          <w:rFonts w:ascii="Lato" w:hAnsi="Lato"/>
          <w:color w:val="21242C"/>
          <w:sz w:val="30"/>
          <w:szCs w:val="30"/>
        </w:rPr>
        <w:sectPr w:rsidR="00836360" w:rsidSect="008220DC">
          <w:headerReference w:type="even" r:id="rId22"/>
          <w:headerReference w:type="default" r:id="rId23"/>
          <w:footerReference w:type="even" r:id="rId24"/>
          <w:footerReference w:type="default" r:id="rId25"/>
          <w:headerReference w:type="first" r:id="rId26"/>
          <w:footerReference w:type="first" r:id="rId27"/>
          <w:pgSz w:w="11940" w:h="16860"/>
          <w:pgMar w:top="720" w:right="720" w:bottom="720" w:left="720" w:header="482" w:footer="476" w:gutter="0"/>
          <w:pgBorders w:offsetFrom="page">
            <w:top w:val="birdsFlight" w:sz="11" w:space="24" w:color="auto"/>
            <w:left w:val="birdsFlight" w:sz="11" w:space="24" w:color="auto"/>
            <w:bottom w:val="birdsFlight" w:sz="11" w:space="24" w:color="auto"/>
            <w:right w:val="birdsFlight" w:sz="11" w:space="24" w:color="auto"/>
          </w:pgBorders>
          <w:cols w:space="720"/>
          <w:docGrid w:linePitch="381"/>
        </w:sectPr>
      </w:pPr>
    </w:p>
    <w:p w:rsidR="00836360" w:rsidRDefault="0055369A" w:rsidP="00EA3281">
      <w:pPr>
        <w:ind w:left="1433" w:firstLine="0"/>
      </w:pPr>
      <w:r>
        <w:rPr>
          <w:b/>
          <w:sz w:val="44"/>
        </w:rPr>
        <w:lastRenderedPageBreak/>
        <w:t>CHAPTER NO.03</w:t>
      </w:r>
    </w:p>
    <w:p w:rsidR="00836360" w:rsidRDefault="00836360">
      <w:pPr>
        <w:spacing w:after="0" w:line="259" w:lineRule="auto"/>
        <w:ind w:left="756" w:firstLine="0"/>
        <w:jc w:val="center"/>
      </w:pPr>
    </w:p>
    <w:p w:rsidR="00836360" w:rsidRDefault="0055369A">
      <w:pPr>
        <w:spacing w:after="18" w:line="259" w:lineRule="auto"/>
        <w:ind w:left="764" w:firstLine="0"/>
        <w:jc w:val="center"/>
      </w:pPr>
      <w:r>
        <w:rPr>
          <w:b/>
          <w:sz w:val="32"/>
        </w:rPr>
        <w:t>PROBLEM DEFINITION</w:t>
      </w:r>
    </w:p>
    <w:p w:rsidR="00836360" w:rsidRDefault="00836360">
      <w:pPr>
        <w:spacing w:after="0" w:line="259" w:lineRule="auto"/>
        <w:ind w:left="756" w:firstLine="0"/>
        <w:jc w:val="center"/>
      </w:pPr>
    </w:p>
    <w:p w:rsidR="00836360" w:rsidRDefault="0055369A">
      <w:pPr>
        <w:spacing w:after="34" w:line="259" w:lineRule="auto"/>
        <w:ind w:left="853"/>
        <w:jc w:val="center"/>
        <w:rPr>
          <w:b/>
          <w:sz w:val="32"/>
          <w:szCs w:val="32"/>
        </w:rPr>
      </w:pPr>
      <w:r>
        <w:rPr>
          <w:b/>
        </w:rPr>
        <w:t xml:space="preserve">3.1 </w:t>
      </w:r>
      <w:r>
        <w:rPr>
          <w:b/>
          <w:sz w:val="32"/>
          <w:szCs w:val="32"/>
        </w:rPr>
        <w:t>Problem Definition</w:t>
      </w:r>
    </w:p>
    <w:p w:rsidR="00836360" w:rsidRPr="00D541CB" w:rsidRDefault="00D541CB">
      <w:pPr>
        <w:spacing w:after="34" w:line="259" w:lineRule="auto"/>
        <w:ind w:left="853"/>
        <w:jc w:val="center"/>
        <w:rPr>
          <w:rFonts w:ascii="Aparajita" w:hAnsi="Aparajita" w:cs="Aparajita"/>
          <w:bCs/>
          <w:sz w:val="44"/>
        </w:rPr>
      </w:pPr>
      <w:r>
        <w:rPr>
          <w:rFonts w:ascii="Aparajita" w:hAnsi="Aparajita" w:cs="Aparajita"/>
          <w:bCs/>
          <w:sz w:val="44"/>
        </w:rPr>
        <w:t>While high population is damaging but still government policies manipulating factors affecting population can utilise the resources to peak potential or balance it</w:t>
      </w:r>
    </w:p>
    <w:p w:rsidR="00836360" w:rsidRDefault="00D541CB">
      <w:pPr>
        <w:spacing w:after="34" w:line="259" w:lineRule="auto"/>
        <w:ind w:left="853"/>
        <w:jc w:val="center"/>
        <w:rPr>
          <w:b/>
          <w:sz w:val="44"/>
        </w:rPr>
      </w:pPr>
      <w:del w:id="37" w:author=" " w:date="2024-10-27T21:01:00Z">
        <w:r>
          <w:rPr>
            <w:b/>
            <w:sz w:val="44"/>
          </w:rPr>
          <w:delText>Factors affecting population</w:delText>
        </w:r>
      </w:del>
    </w:p>
    <w:p w:rsidR="00836360" w:rsidRDefault="00CD7A8D">
      <w:pPr>
        <w:spacing w:after="34" w:line="259" w:lineRule="auto"/>
        <w:ind w:left="853"/>
        <w:jc w:val="center"/>
        <w:rPr>
          <w:b/>
          <w:sz w:val="44"/>
        </w:rPr>
      </w:pPr>
      <w:r>
        <w:rPr>
          <w:noProof/>
          <w:lang w:val="en-US" w:eastAsia="en-US"/>
        </w:rPr>
        <w:lastRenderedPageBreak/>
        <w:drawing>
          <wp:inline distT="0" distB="0" distL="0" distR="0">
            <wp:extent cx="4171950" cy="2781300"/>
            <wp:effectExtent l="0" t="0" r="0" b="0"/>
            <wp:docPr id="473" name="Picture 473" descr="Image result for populat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population "/>
                    <pic:cNvPicPr>
                      <a:picLocks noChangeAspect="1" noChangeArrowheads="1"/>
                    </pic:cNvPicPr>
                  </pic:nvPicPr>
                  <pic:blipFill>
                    <a:blip r:embed="rId2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171950" cy="2781300"/>
                    </a:xfrm>
                    <a:prstGeom prst="rect">
                      <a:avLst/>
                    </a:prstGeom>
                    <a:noFill/>
                    <a:ln>
                      <a:noFill/>
                    </a:ln>
                  </pic:spPr>
                </pic:pic>
              </a:graphicData>
            </a:graphic>
          </wp:inline>
        </w:drawing>
      </w:r>
    </w:p>
    <w:p w:rsidR="00836360" w:rsidRDefault="00836360">
      <w:pPr>
        <w:spacing w:after="34" w:line="259" w:lineRule="auto"/>
        <w:ind w:left="853"/>
        <w:jc w:val="center"/>
        <w:rPr>
          <w:b/>
          <w:sz w:val="44"/>
        </w:rPr>
      </w:pPr>
    </w:p>
    <w:p w:rsidR="00836360" w:rsidRDefault="00836360">
      <w:pPr>
        <w:spacing w:after="34" w:line="259" w:lineRule="auto"/>
        <w:ind w:left="853"/>
        <w:jc w:val="center"/>
        <w:rPr>
          <w:b/>
          <w:sz w:val="44"/>
        </w:rPr>
      </w:pPr>
    </w:p>
    <w:p w:rsidR="00836360" w:rsidRDefault="00836360">
      <w:pPr>
        <w:spacing w:after="34" w:line="259" w:lineRule="auto"/>
        <w:ind w:left="853"/>
        <w:jc w:val="center"/>
        <w:rPr>
          <w:b/>
          <w:sz w:val="44"/>
        </w:rPr>
      </w:pPr>
    </w:p>
    <w:p w:rsidR="00836360" w:rsidRDefault="00836360">
      <w:pPr>
        <w:spacing w:after="34" w:line="259" w:lineRule="auto"/>
        <w:ind w:left="853"/>
        <w:jc w:val="center"/>
        <w:rPr>
          <w:b/>
          <w:sz w:val="44"/>
        </w:rPr>
      </w:pPr>
    </w:p>
    <w:p w:rsidR="00836360" w:rsidRDefault="00836360">
      <w:pPr>
        <w:spacing w:after="34" w:line="259" w:lineRule="auto"/>
        <w:ind w:left="853"/>
        <w:jc w:val="center"/>
        <w:rPr>
          <w:b/>
          <w:sz w:val="44"/>
        </w:rPr>
      </w:pPr>
    </w:p>
    <w:p w:rsidR="00836360" w:rsidRDefault="00836360">
      <w:pPr>
        <w:spacing w:after="34" w:line="259" w:lineRule="auto"/>
        <w:ind w:left="853"/>
        <w:jc w:val="center"/>
        <w:rPr>
          <w:b/>
          <w:sz w:val="44"/>
        </w:rPr>
      </w:pPr>
    </w:p>
    <w:p w:rsidR="00CD7A8D" w:rsidRDefault="00CD7A8D" w:rsidP="00CD7A8D">
      <w:pPr>
        <w:spacing w:after="34" w:line="259" w:lineRule="auto"/>
        <w:ind w:left="0" w:firstLine="0"/>
        <w:rPr>
          <w:b/>
          <w:sz w:val="44"/>
        </w:rPr>
      </w:pPr>
    </w:p>
    <w:p w:rsidR="00836360" w:rsidRDefault="0055369A" w:rsidP="00CD7A8D">
      <w:pPr>
        <w:spacing w:after="34" w:line="259" w:lineRule="auto"/>
        <w:ind w:left="2880" w:firstLine="720"/>
      </w:pPr>
      <w:r>
        <w:rPr>
          <w:b/>
          <w:sz w:val="44"/>
        </w:rPr>
        <w:t xml:space="preserve">CHAPTER NO.04 </w:t>
      </w:r>
    </w:p>
    <w:p w:rsidR="00836360" w:rsidRDefault="00836360">
      <w:pPr>
        <w:spacing w:after="0" w:line="259" w:lineRule="auto"/>
        <w:ind w:left="0" w:firstLine="0"/>
        <w:jc w:val="left"/>
      </w:pPr>
    </w:p>
    <w:p w:rsidR="00836360" w:rsidRDefault="0055369A">
      <w:pPr>
        <w:spacing w:line="259" w:lineRule="auto"/>
        <w:ind w:left="772"/>
        <w:jc w:val="center"/>
      </w:pPr>
      <w:r>
        <w:rPr>
          <w:b/>
          <w:sz w:val="32"/>
        </w:rPr>
        <w:t xml:space="preserve">PROPOSED SYSTEM </w:t>
      </w:r>
    </w:p>
    <w:p w:rsidR="00836360" w:rsidRDefault="00836360">
      <w:pPr>
        <w:spacing w:after="0" w:line="259" w:lineRule="auto"/>
        <w:ind w:left="0" w:firstLine="0"/>
        <w:jc w:val="left"/>
      </w:pPr>
    </w:p>
    <w:p w:rsidR="00836360" w:rsidRDefault="0055369A">
      <w:pPr>
        <w:pStyle w:val="Heading3"/>
        <w:ind w:left="444"/>
      </w:pPr>
      <w:r>
        <w:rPr>
          <w:sz w:val="32"/>
          <w:szCs w:val="32"/>
        </w:rPr>
        <w:t>4</w:t>
      </w:r>
      <w:r>
        <w:t>.</w:t>
      </w:r>
      <w:r>
        <w:rPr>
          <w:sz w:val="32"/>
          <w:szCs w:val="32"/>
        </w:rPr>
        <w:t>1Architecture</w:t>
      </w:r>
      <w:r>
        <w:rPr>
          <w:b w:val="0"/>
          <w:sz w:val="32"/>
          <w:szCs w:val="32"/>
        </w:rPr>
        <w:t>/</w:t>
      </w:r>
      <w:r>
        <w:rPr>
          <w:sz w:val="32"/>
          <w:szCs w:val="32"/>
        </w:rPr>
        <w:t>framework</w:t>
      </w:r>
    </w:p>
    <w:p w:rsidR="00D32A68" w:rsidRDefault="00D32A68" w:rsidP="00D32A68">
      <w:pPr>
        <w:pStyle w:val="ListParagraph"/>
        <w:numPr>
          <w:ilvl w:val="0"/>
          <w:numId w:val="10"/>
        </w:numPr>
      </w:pPr>
      <w:r>
        <w:t>*Key R Functions and Libraries:*</w:t>
      </w:r>
    </w:p>
    <w:p w:rsidR="00D32A68" w:rsidRDefault="00D32A68" w:rsidP="00D32A68">
      <w:pPr>
        <w:pStyle w:val="ListParagraph"/>
        <w:ind w:left="2502" w:firstLine="0"/>
      </w:pPr>
    </w:p>
    <w:p w:rsidR="00D32A68" w:rsidRDefault="00D32A68" w:rsidP="00D32A68">
      <w:pPr>
        <w:pStyle w:val="ListParagraph"/>
        <w:numPr>
          <w:ilvl w:val="0"/>
          <w:numId w:val="10"/>
        </w:numPr>
      </w:pPr>
      <w:r>
        <w:t>1. *ggplot2:*</w:t>
      </w:r>
    </w:p>
    <w:p w:rsidR="00D32A68" w:rsidRDefault="00D32A68" w:rsidP="00D32A68">
      <w:pPr>
        <w:pStyle w:val="ListParagraph"/>
        <w:numPr>
          <w:ilvl w:val="0"/>
          <w:numId w:val="10"/>
        </w:numPr>
      </w:pPr>
      <w:r>
        <w:t xml:space="preserve">   - </w:t>
      </w:r>
      <w:proofErr w:type="spellStart"/>
      <w:proofErr w:type="gramStart"/>
      <w:r>
        <w:t>ggplot</w:t>
      </w:r>
      <w:proofErr w:type="spellEnd"/>
      <w:r>
        <w:t>(</w:t>
      </w:r>
      <w:proofErr w:type="gramEnd"/>
      <w:r>
        <w:t xml:space="preserve">): Creates a new </w:t>
      </w:r>
      <w:proofErr w:type="spellStart"/>
      <w:r>
        <w:t>ggplot</w:t>
      </w:r>
      <w:proofErr w:type="spellEnd"/>
      <w:r>
        <w:t xml:space="preserve"> object.</w:t>
      </w:r>
    </w:p>
    <w:p w:rsidR="00D32A68" w:rsidRDefault="00D32A68" w:rsidP="00D32A68">
      <w:pPr>
        <w:pStyle w:val="ListParagraph"/>
        <w:numPr>
          <w:ilvl w:val="0"/>
          <w:numId w:val="10"/>
        </w:numPr>
      </w:pPr>
      <w:r>
        <w:t xml:space="preserve">   - </w:t>
      </w:r>
      <w:proofErr w:type="spellStart"/>
      <w:r>
        <w:t>geom_</w:t>
      </w:r>
      <w:proofErr w:type="gramStart"/>
      <w:r>
        <w:t>col</w:t>
      </w:r>
      <w:proofErr w:type="spellEnd"/>
      <w:r>
        <w:t>(</w:t>
      </w:r>
      <w:proofErr w:type="gramEnd"/>
      <w:r>
        <w:t>): Creates a bar plot.</w:t>
      </w:r>
    </w:p>
    <w:p w:rsidR="00D32A68" w:rsidRDefault="00D32A68" w:rsidP="00D32A68">
      <w:pPr>
        <w:pStyle w:val="ListParagraph"/>
        <w:numPr>
          <w:ilvl w:val="0"/>
          <w:numId w:val="10"/>
        </w:numPr>
      </w:pPr>
      <w:r>
        <w:t xml:space="preserve">   - </w:t>
      </w:r>
      <w:proofErr w:type="spellStart"/>
      <w:r>
        <w:t>scale_x_</w:t>
      </w:r>
      <w:proofErr w:type="gramStart"/>
      <w:r>
        <w:t>continuous</w:t>
      </w:r>
      <w:proofErr w:type="spellEnd"/>
      <w:r>
        <w:t>(</w:t>
      </w:r>
      <w:proofErr w:type="gramEnd"/>
      <w:r>
        <w:t>): Sets the scale for the x-axis.</w:t>
      </w:r>
    </w:p>
    <w:p w:rsidR="00D32A68" w:rsidRDefault="00D32A68" w:rsidP="00D32A68">
      <w:pPr>
        <w:pStyle w:val="ListParagraph"/>
        <w:numPr>
          <w:ilvl w:val="0"/>
          <w:numId w:val="10"/>
        </w:numPr>
      </w:pPr>
      <w:r>
        <w:t xml:space="preserve">   - </w:t>
      </w:r>
      <w:proofErr w:type="spellStart"/>
      <w:r>
        <w:t>coord_</w:t>
      </w:r>
      <w:proofErr w:type="gramStart"/>
      <w:r>
        <w:t>flip</w:t>
      </w:r>
      <w:proofErr w:type="spellEnd"/>
      <w:r>
        <w:t>(</w:t>
      </w:r>
      <w:proofErr w:type="gramEnd"/>
      <w:r>
        <w:t>): Flips the x and y axes.</w:t>
      </w:r>
    </w:p>
    <w:p w:rsidR="00D32A68" w:rsidRDefault="00D32A68" w:rsidP="00D32A68">
      <w:pPr>
        <w:pStyle w:val="ListParagraph"/>
        <w:numPr>
          <w:ilvl w:val="0"/>
          <w:numId w:val="10"/>
        </w:numPr>
      </w:pPr>
      <w:r>
        <w:lastRenderedPageBreak/>
        <w:t xml:space="preserve">   - </w:t>
      </w:r>
      <w:proofErr w:type="gramStart"/>
      <w:r>
        <w:t>labs(</w:t>
      </w:r>
      <w:proofErr w:type="gramEnd"/>
      <w:r>
        <w:t>): Sets labels for the plot.</w:t>
      </w:r>
    </w:p>
    <w:p w:rsidR="00D32A68" w:rsidRDefault="00D32A68" w:rsidP="00D32A68">
      <w:pPr>
        <w:pStyle w:val="ListParagraph"/>
        <w:numPr>
          <w:ilvl w:val="0"/>
          <w:numId w:val="10"/>
        </w:numPr>
      </w:pPr>
      <w:r>
        <w:t xml:space="preserve">   - </w:t>
      </w:r>
      <w:proofErr w:type="spellStart"/>
      <w:r>
        <w:t>scale_fill_</w:t>
      </w:r>
      <w:proofErr w:type="gramStart"/>
      <w:r>
        <w:t>manual</w:t>
      </w:r>
      <w:proofErr w:type="spellEnd"/>
      <w:r>
        <w:t>(</w:t>
      </w:r>
      <w:proofErr w:type="gramEnd"/>
      <w:r>
        <w:t>): Sets the color palette for the plot.</w:t>
      </w:r>
    </w:p>
    <w:p w:rsidR="00D32A68" w:rsidRDefault="00D32A68" w:rsidP="00D32A68">
      <w:pPr>
        <w:pStyle w:val="ListParagraph"/>
        <w:ind w:left="2502" w:firstLine="0"/>
      </w:pPr>
    </w:p>
    <w:p w:rsidR="00D32A68" w:rsidRDefault="00D32A68" w:rsidP="00D32A68">
      <w:pPr>
        <w:pStyle w:val="ListParagraph"/>
        <w:numPr>
          <w:ilvl w:val="0"/>
          <w:numId w:val="10"/>
        </w:numPr>
      </w:pPr>
      <w:r>
        <w:t>2. *Base R Functions:*</w:t>
      </w:r>
    </w:p>
    <w:p w:rsidR="00D32A68" w:rsidRDefault="00D32A68" w:rsidP="00D32A68">
      <w:pPr>
        <w:pStyle w:val="ListParagraph"/>
        <w:numPr>
          <w:ilvl w:val="0"/>
          <w:numId w:val="10"/>
        </w:numPr>
      </w:pPr>
      <w:r>
        <w:t xml:space="preserve">   - </w:t>
      </w:r>
      <w:proofErr w:type="spellStart"/>
      <w:proofErr w:type="gramStart"/>
      <w:r>
        <w:t>readline</w:t>
      </w:r>
      <w:proofErr w:type="spellEnd"/>
      <w:r>
        <w:t>(</w:t>
      </w:r>
      <w:proofErr w:type="gramEnd"/>
      <w:r>
        <w:t>): Reads input from the user.</w:t>
      </w:r>
    </w:p>
    <w:p w:rsidR="00D32A68" w:rsidRDefault="00D32A68" w:rsidP="00D32A68">
      <w:pPr>
        <w:pStyle w:val="ListParagraph"/>
        <w:numPr>
          <w:ilvl w:val="0"/>
          <w:numId w:val="10"/>
        </w:numPr>
      </w:pPr>
      <w:r>
        <w:t xml:space="preserve">   - </w:t>
      </w:r>
      <w:proofErr w:type="spellStart"/>
      <w:proofErr w:type="gramStart"/>
      <w:r>
        <w:t>as.numeric</w:t>
      </w:r>
      <w:proofErr w:type="spellEnd"/>
      <w:r>
        <w:t>(</w:t>
      </w:r>
      <w:proofErr w:type="gramEnd"/>
      <w:r>
        <w:t>): Converts character strings to numeric values.</w:t>
      </w:r>
    </w:p>
    <w:p w:rsidR="00D32A68" w:rsidRDefault="00D32A68" w:rsidP="00D32A68">
      <w:pPr>
        <w:pStyle w:val="ListParagraph"/>
        <w:numPr>
          <w:ilvl w:val="0"/>
          <w:numId w:val="10"/>
        </w:numPr>
      </w:pPr>
      <w:r>
        <w:t xml:space="preserve">   - </w:t>
      </w:r>
      <w:proofErr w:type="spellStart"/>
      <w:proofErr w:type="gramStart"/>
      <w:r>
        <w:t>strsplit</w:t>
      </w:r>
      <w:proofErr w:type="spellEnd"/>
      <w:r>
        <w:t>(</w:t>
      </w:r>
      <w:proofErr w:type="gramEnd"/>
      <w:r>
        <w:t>): Splits a string into a list of substrings.</w:t>
      </w:r>
    </w:p>
    <w:p w:rsidR="00D32A68" w:rsidRDefault="00D32A68" w:rsidP="00D32A68">
      <w:pPr>
        <w:pStyle w:val="ListParagraph"/>
        <w:numPr>
          <w:ilvl w:val="0"/>
          <w:numId w:val="10"/>
        </w:numPr>
      </w:pPr>
      <w:r>
        <w:t xml:space="preserve">   - </w:t>
      </w:r>
      <w:proofErr w:type="spellStart"/>
      <w:proofErr w:type="gramStart"/>
      <w:r>
        <w:t>data.frame</w:t>
      </w:r>
      <w:proofErr w:type="spellEnd"/>
      <w:r>
        <w:t>(</w:t>
      </w:r>
      <w:proofErr w:type="gramEnd"/>
      <w:r>
        <w:t>): Creates a data frame.</w:t>
      </w:r>
    </w:p>
    <w:p w:rsidR="00D32A68" w:rsidRDefault="00D32A68" w:rsidP="00D32A68">
      <w:pPr>
        <w:pStyle w:val="ListParagraph"/>
        <w:numPr>
          <w:ilvl w:val="0"/>
          <w:numId w:val="10"/>
        </w:numPr>
      </w:pPr>
      <w:r>
        <w:t xml:space="preserve">   - </w:t>
      </w:r>
      <w:proofErr w:type="gramStart"/>
      <w:r>
        <w:t>rep(</w:t>
      </w:r>
      <w:proofErr w:type="gramEnd"/>
      <w:r>
        <w:t>): Repeats elements of a vector.</w:t>
      </w:r>
    </w:p>
    <w:p w:rsidR="00D32A68" w:rsidRDefault="00D32A68" w:rsidP="00D32A68">
      <w:pPr>
        <w:pStyle w:val="ListParagraph"/>
        <w:numPr>
          <w:ilvl w:val="0"/>
          <w:numId w:val="10"/>
        </w:numPr>
      </w:pPr>
      <w:r>
        <w:t xml:space="preserve">   - </w:t>
      </w:r>
      <w:proofErr w:type="gramStart"/>
      <w:r>
        <w:t>plot(</w:t>
      </w:r>
      <w:proofErr w:type="gramEnd"/>
      <w:r>
        <w:t>): Creates a basic plot.</w:t>
      </w:r>
    </w:p>
    <w:p w:rsidR="00D32A68" w:rsidRDefault="00D32A68" w:rsidP="00D32A68">
      <w:pPr>
        <w:pStyle w:val="ListParagraph"/>
        <w:numPr>
          <w:ilvl w:val="0"/>
          <w:numId w:val="10"/>
        </w:numPr>
      </w:pPr>
      <w:r>
        <w:t xml:space="preserve">   - </w:t>
      </w:r>
      <w:proofErr w:type="gramStart"/>
      <w:r>
        <w:t>seq(</w:t>
      </w:r>
      <w:proofErr w:type="gramEnd"/>
      <w:r>
        <w:t>): Generates a sequence of numbers.</w:t>
      </w:r>
    </w:p>
    <w:p w:rsidR="00D32A68" w:rsidRDefault="00D32A68" w:rsidP="00D32A68">
      <w:pPr>
        <w:pStyle w:val="ListParagraph"/>
        <w:numPr>
          <w:ilvl w:val="0"/>
          <w:numId w:val="10"/>
        </w:numPr>
      </w:pPr>
      <w:r>
        <w:t xml:space="preserve">   - </w:t>
      </w:r>
      <w:proofErr w:type="gramStart"/>
      <w:r>
        <w:t>log(</w:t>
      </w:r>
      <w:proofErr w:type="gramEnd"/>
      <w:r>
        <w:t>), exp(): Mathematical functions for logarithmic and exponential calculations.</w:t>
      </w:r>
    </w:p>
    <w:p w:rsidR="00D32A68" w:rsidRDefault="00D32A68" w:rsidP="00D32A68">
      <w:pPr>
        <w:pStyle w:val="ListParagraph"/>
        <w:numPr>
          <w:ilvl w:val="0"/>
          <w:numId w:val="10"/>
        </w:numPr>
      </w:pPr>
      <w:r>
        <w:t xml:space="preserve">   - if, else if, else: Conditional statements.</w:t>
      </w:r>
    </w:p>
    <w:p w:rsidR="00D32A68" w:rsidRDefault="00D32A68" w:rsidP="00D32A68">
      <w:pPr>
        <w:pStyle w:val="ListParagraph"/>
        <w:numPr>
          <w:ilvl w:val="0"/>
          <w:numId w:val="10"/>
        </w:numPr>
      </w:pPr>
      <w:r>
        <w:lastRenderedPageBreak/>
        <w:t xml:space="preserve">   - while: Looping construct.</w:t>
      </w:r>
    </w:p>
    <w:p w:rsidR="00D32A68" w:rsidRDefault="00D32A68" w:rsidP="00D32A68">
      <w:pPr>
        <w:pStyle w:val="ListParagraph"/>
        <w:numPr>
          <w:ilvl w:val="0"/>
          <w:numId w:val="10"/>
        </w:numPr>
      </w:pPr>
      <w:r>
        <w:t xml:space="preserve">   - </w:t>
      </w:r>
      <w:proofErr w:type="gramStart"/>
      <w:r>
        <w:t>print(</w:t>
      </w:r>
      <w:proofErr w:type="gramEnd"/>
      <w:r>
        <w:t>): Prints output to the console.</w:t>
      </w:r>
    </w:p>
    <w:p w:rsidR="00D32A68" w:rsidRDefault="00D32A68" w:rsidP="00D32A68">
      <w:pPr>
        <w:pStyle w:val="ListParagraph"/>
        <w:ind w:left="2502" w:firstLine="0"/>
      </w:pPr>
    </w:p>
    <w:p w:rsidR="00D32A68" w:rsidRDefault="00D32A68" w:rsidP="00D32A68">
      <w:pPr>
        <w:pStyle w:val="ListParagraph"/>
        <w:ind w:left="2502" w:firstLine="0"/>
      </w:pPr>
      <w:r>
        <w:t>*Key Concepts and Techniques:*</w:t>
      </w:r>
    </w:p>
    <w:p w:rsidR="00D32A68" w:rsidRDefault="00D32A68" w:rsidP="00D32A68">
      <w:pPr>
        <w:pStyle w:val="ListParagraph"/>
        <w:numPr>
          <w:ilvl w:val="0"/>
          <w:numId w:val="10"/>
        </w:numPr>
      </w:pPr>
    </w:p>
    <w:p w:rsidR="00D32A68" w:rsidRDefault="00D32A68" w:rsidP="00D32A68">
      <w:pPr>
        <w:pStyle w:val="ListParagraph"/>
        <w:numPr>
          <w:ilvl w:val="0"/>
          <w:numId w:val="10"/>
        </w:numPr>
      </w:pPr>
      <w:r>
        <w:t>- *Data Input and Manipulation:* Reading user input, converting data types, and creating data frames.</w:t>
      </w:r>
    </w:p>
    <w:p w:rsidR="00D32A68" w:rsidRDefault="00D32A68" w:rsidP="00D32A68">
      <w:pPr>
        <w:pStyle w:val="ListParagraph"/>
        <w:numPr>
          <w:ilvl w:val="0"/>
          <w:numId w:val="10"/>
        </w:numPr>
      </w:pPr>
      <w:r>
        <w:t>- *Data Visualization:* Creating various types of plots (bar plots, line plots) using ggplot2.</w:t>
      </w:r>
    </w:p>
    <w:p w:rsidR="00D32A68" w:rsidRDefault="00D32A68" w:rsidP="00D32A68">
      <w:pPr>
        <w:pStyle w:val="ListParagraph"/>
        <w:numPr>
          <w:ilvl w:val="0"/>
          <w:numId w:val="10"/>
        </w:numPr>
      </w:pPr>
      <w:r>
        <w:t>- *Statistical Analysis:* Calculating population growth rates, population density, and other relevant metrics.</w:t>
      </w:r>
    </w:p>
    <w:p w:rsidR="00D32A68" w:rsidRDefault="00D32A68" w:rsidP="00D32A68">
      <w:pPr>
        <w:pStyle w:val="ListParagraph"/>
        <w:numPr>
          <w:ilvl w:val="0"/>
          <w:numId w:val="10"/>
        </w:numPr>
      </w:pPr>
      <w:r>
        <w:t>- *Conditional Logic:* Using if-else statements to make decisions based on user input and data analysis results.</w:t>
      </w:r>
    </w:p>
    <w:p w:rsidR="00D32A68" w:rsidRDefault="00D32A68" w:rsidP="00D32A68">
      <w:pPr>
        <w:pStyle w:val="ListParagraph"/>
        <w:numPr>
          <w:ilvl w:val="0"/>
          <w:numId w:val="10"/>
        </w:numPr>
      </w:pPr>
      <w:r>
        <w:t>- *Looping:* Using while loops to repeatedly execute code blocks.</w:t>
      </w:r>
    </w:p>
    <w:p w:rsidR="00D32A68" w:rsidRDefault="00D32A68" w:rsidP="00D32A68">
      <w:pPr>
        <w:pStyle w:val="ListParagraph"/>
        <w:ind w:left="2502" w:firstLine="0"/>
      </w:pPr>
    </w:p>
    <w:p w:rsidR="00D32A68" w:rsidRPr="00D32A68" w:rsidRDefault="00D32A68" w:rsidP="00D32A68">
      <w:pPr>
        <w:pStyle w:val="ListParagraph"/>
        <w:numPr>
          <w:ilvl w:val="0"/>
          <w:numId w:val="10"/>
        </w:numPr>
      </w:pPr>
      <w:r>
        <w:t xml:space="preserve">By understanding these core functions and techniques, you can effectively </w:t>
      </w:r>
      <w:r>
        <w:lastRenderedPageBreak/>
        <w:t>use R to analyze population data, visualize trends, and make informed decision</w:t>
      </w:r>
    </w:p>
    <w:p w:rsidR="00836360" w:rsidRDefault="00836360">
      <w:pPr>
        <w:spacing w:after="5" w:line="259" w:lineRule="auto"/>
        <w:ind w:left="0" w:firstLine="0"/>
        <w:jc w:val="left"/>
        <w:rPr>
          <w:sz w:val="32"/>
          <w:szCs w:val="32"/>
        </w:rPr>
      </w:pPr>
    </w:p>
    <w:p w:rsidR="00836360" w:rsidRDefault="00836360">
      <w:pPr>
        <w:spacing w:after="8" w:line="259" w:lineRule="auto"/>
        <w:ind w:left="0" w:firstLine="0"/>
        <w:jc w:val="left"/>
      </w:pPr>
    </w:p>
    <w:p w:rsidR="00836360" w:rsidRDefault="0055369A">
      <w:pPr>
        <w:pStyle w:val="Heading3"/>
        <w:ind w:left="507"/>
        <w:rPr>
          <w:sz w:val="32"/>
          <w:szCs w:val="32"/>
        </w:rPr>
      </w:pPr>
      <w:r>
        <w:t>4.2</w:t>
      </w:r>
      <w:r>
        <w:rPr>
          <w:sz w:val="32"/>
          <w:szCs w:val="32"/>
        </w:rPr>
        <w:t xml:space="preserve">Algorithm </w:t>
      </w:r>
    </w:p>
    <w:p w:rsidR="003B5B84" w:rsidRDefault="003B5B84" w:rsidP="003B5B84">
      <w:r>
        <w:t>*Algorithm</w:t>
      </w:r>
      <w:r w:rsidR="007D63F2">
        <w:t xml:space="preserve"> for logistic population growth curve</w:t>
      </w:r>
      <w:r>
        <w:t>:*</w:t>
      </w:r>
    </w:p>
    <w:p w:rsidR="003B5B84" w:rsidRDefault="003B5B84" w:rsidP="003B5B84"/>
    <w:p w:rsidR="003B5B84" w:rsidRDefault="003B5B84" w:rsidP="003B5B84">
      <w:r>
        <w:t>1. *Input:*</w:t>
      </w:r>
    </w:p>
    <w:p w:rsidR="003B5B84" w:rsidRDefault="003B5B84" w:rsidP="003B5B84">
      <w:r>
        <w:t xml:space="preserve">   - N0_initial: Initial population size.</w:t>
      </w:r>
    </w:p>
    <w:p w:rsidR="003B5B84" w:rsidRDefault="003B5B84" w:rsidP="003B5B84">
      <w:r>
        <w:t xml:space="preserve">   - deaths: Total number of deaths.</w:t>
      </w:r>
    </w:p>
    <w:p w:rsidR="003B5B84" w:rsidRDefault="003B5B84" w:rsidP="003B5B84">
      <w:r>
        <w:t xml:space="preserve">   - births: Total number of births.</w:t>
      </w:r>
    </w:p>
    <w:p w:rsidR="003B5B84" w:rsidRDefault="003B5B84" w:rsidP="003B5B84">
      <w:r>
        <w:t xml:space="preserve">   - </w:t>
      </w:r>
      <w:proofErr w:type="spellStart"/>
      <w:r>
        <w:t>time_elapsed</w:t>
      </w:r>
      <w:proofErr w:type="spellEnd"/>
      <w:r>
        <w:t>: Time elapsed in years.</w:t>
      </w:r>
    </w:p>
    <w:p w:rsidR="003B5B84" w:rsidRDefault="003B5B84" w:rsidP="003B5B84"/>
    <w:p w:rsidR="003B5B84" w:rsidRDefault="003B5B84" w:rsidP="003B5B84">
      <w:r>
        <w:t>2. *Error Handling:*</w:t>
      </w:r>
    </w:p>
    <w:p w:rsidR="003B5B84" w:rsidRDefault="003B5B84" w:rsidP="003B5B84">
      <w:r>
        <w:t xml:space="preserve">   - Check if </w:t>
      </w:r>
      <w:proofErr w:type="spellStart"/>
      <w:r>
        <w:t>time_elapsed</w:t>
      </w:r>
      <w:proofErr w:type="spellEnd"/>
      <w:r>
        <w:t xml:space="preserve"> is a valid number. If not, print an error message and exit.</w:t>
      </w:r>
    </w:p>
    <w:p w:rsidR="003B5B84" w:rsidRDefault="003B5B84" w:rsidP="003B5B84"/>
    <w:p w:rsidR="003B5B84" w:rsidRDefault="003B5B84" w:rsidP="003B5B84">
      <w:r>
        <w:lastRenderedPageBreak/>
        <w:t>3. *Calculate Net Population Change and Intrinsic Growth Rate:*</w:t>
      </w:r>
    </w:p>
    <w:p w:rsidR="003B5B84" w:rsidRDefault="003B5B84" w:rsidP="003B5B84">
      <w:r>
        <w:t xml:space="preserve">   - </w:t>
      </w:r>
      <w:proofErr w:type="spellStart"/>
      <w:r>
        <w:t>N_final</w:t>
      </w:r>
      <w:proofErr w:type="spellEnd"/>
      <w:r>
        <w:t>: Final population size = N0_initial + births - deaths.</w:t>
      </w:r>
    </w:p>
    <w:p w:rsidR="003B5B84" w:rsidRDefault="003B5B84" w:rsidP="003B5B84">
      <w:r>
        <w:t xml:space="preserve">   - r: Intrinsic growth rate = (</w:t>
      </w:r>
      <w:proofErr w:type="spellStart"/>
      <w:r>
        <w:t>ln</w:t>
      </w:r>
      <w:proofErr w:type="spellEnd"/>
      <w:r>
        <w:t>(</w:t>
      </w:r>
      <w:proofErr w:type="spellStart"/>
      <w:r>
        <w:t>N_final</w:t>
      </w:r>
      <w:proofErr w:type="spellEnd"/>
      <w:r>
        <w:t xml:space="preserve">/N0_initial)) / </w:t>
      </w:r>
      <w:proofErr w:type="spellStart"/>
      <w:r>
        <w:t>time_elapsed</w:t>
      </w:r>
      <w:proofErr w:type="spellEnd"/>
      <w:r>
        <w:t>.</w:t>
      </w:r>
    </w:p>
    <w:p w:rsidR="003B5B84" w:rsidRDefault="003B5B84" w:rsidP="003B5B84"/>
    <w:p w:rsidR="003B5B84" w:rsidRDefault="003B5B84" w:rsidP="003B5B84">
      <w:r>
        <w:t>4. *Calculate Carrying Capacity:*</w:t>
      </w:r>
    </w:p>
    <w:p w:rsidR="003B5B84" w:rsidRDefault="003B5B84" w:rsidP="003B5B84">
      <w:r>
        <w:t xml:space="preserve">   - K: Carrying capacity = </w:t>
      </w:r>
      <w:proofErr w:type="spellStart"/>
      <w:r>
        <w:t>N_final</w:t>
      </w:r>
      <w:proofErr w:type="spellEnd"/>
      <w:r>
        <w:t xml:space="preserve"> * exp(r * </w:t>
      </w:r>
      <w:proofErr w:type="spellStart"/>
      <w:r>
        <w:t>time_elapsed</w:t>
      </w:r>
      <w:proofErr w:type="spellEnd"/>
      <w:r>
        <w:t>).</w:t>
      </w:r>
    </w:p>
    <w:p w:rsidR="003B5B84" w:rsidRDefault="003B5B84" w:rsidP="003B5B84"/>
    <w:p w:rsidR="003B5B84" w:rsidRDefault="003B5B84" w:rsidP="003B5B84">
      <w:r>
        <w:t>5. *Time Vector:*</w:t>
      </w:r>
    </w:p>
    <w:p w:rsidR="003B5B84" w:rsidRDefault="003B5B84" w:rsidP="003B5B84">
      <w:r>
        <w:t xml:space="preserve">   - Create a time vector time from 0 to </w:t>
      </w:r>
      <w:proofErr w:type="spellStart"/>
      <w:r>
        <w:t>time_elapsed</w:t>
      </w:r>
      <w:proofErr w:type="spellEnd"/>
      <w:r>
        <w:t xml:space="preserve"> with a specified time step (e.g., 0.1 years).</w:t>
      </w:r>
    </w:p>
    <w:p w:rsidR="003B5B84" w:rsidRDefault="003B5B84" w:rsidP="003B5B84"/>
    <w:p w:rsidR="003B5B84" w:rsidRDefault="003B5B84" w:rsidP="003B5B84">
      <w:r>
        <w:t>6. *Logistic Growth Model:*</w:t>
      </w:r>
    </w:p>
    <w:p w:rsidR="003B5B84" w:rsidRDefault="003B5B84" w:rsidP="003B5B84">
      <w:r>
        <w:t xml:space="preserve">   - Use the logistic growth equation to calculate the population size N at each time point t in the time vector:</w:t>
      </w:r>
    </w:p>
    <w:p w:rsidR="003B5B84" w:rsidRDefault="003B5B84" w:rsidP="003B5B84"/>
    <w:p w:rsidR="003B5B84" w:rsidRDefault="003B5B84" w:rsidP="003B5B84">
      <w:r>
        <w:t xml:space="preserve">     </w:t>
      </w:r>
      <w:proofErr w:type="gramStart"/>
      <w:r>
        <w:t>N(</w:t>
      </w:r>
      <w:proofErr w:type="gramEnd"/>
      <w:r>
        <w:t>t) = K / (1 + (K/N0 - 1) * exp(-r * t))</w:t>
      </w:r>
    </w:p>
    <w:p w:rsidR="003B5B84" w:rsidRDefault="003B5B84" w:rsidP="003B5B84"/>
    <w:p w:rsidR="003B5B84" w:rsidRDefault="003B5B84" w:rsidP="003B5B84"/>
    <w:p w:rsidR="003B5B84" w:rsidRDefault="003B5B84" w:rsidP="003B5B84">
      <w:r>
        <w:t>7. *Plotting:*</w:t>
      </w:r>
    </w:p>
    <w:p w:rsidR="003B5B84" w:rsidRDefault="003B5B84" w:rsidP="003B5B84">
      <w:r>
        <w:t xml:space="preserve">   - Create a line plot of population size (N) against time (t).</w:t>
      </w:r>
    </w:p>
    <w:p w:rsidR="003B5B84" w:rsidRDefault="003B5B84" w:rsidP="003B5B84">
      <w:r>
        <w:t xml:space="preserve">   - Label the x-axis as "Time (years)" and the y-axis as "Population Size".</w:t>
      </w:r>
    </w:p>
    <w:p w:rsidR="003B5B84" w:rsidRPr="003B5B84" w:rsidRDefault="003B5B84" w:rsidP="003B5B84">
      <w:r>
        <w:t xml:space="preserve">   - Set the plot title as "Logistic Population Growth"</w:t>
      </w:r>
    </w:p>
    <w:p w:rsidR="00836360" w:rsidRDefault="00836360">
      <w:pPr>
        <w:spacing w:after="0" w:line="259" w:lineRule="auto"/>
        <w:ind w:left="0" w:right="269" w:firstLine="0"/>
        <w:jc w:val="right"/>
      </w:pPr>
    </w:p>
    <w:p w:rsidR="00CD7A8D" w:rsidRDefault="00CD7A8D">
      <w:pPr>
        <w:spacing w:after="0" w:line="259" w:lineRule="auto"/>
        <w:ind w:left="0" w:right="269" w:firstLine="0"/>
        <w:jc w:val="right"/>
      </w:pPr>
    </w:p>
    <w:p w:rsidR="00CD7A8D" w:rsidRDefault="00CD7A8D">
      <w:pPr>
        <w:spacing w:after="0" w:line="259" w:lineRule="auto"/>
        <w:ind w:left="0" w:right="269" w:firstLine="0"/>
        <w:jc w:val="right"/>
      </w:pPr>
    </w:p>
    <w:p w:rsidR="007D63F2" w:rsidRPr="007D63F2" w:rsidRDefault="007D63F2" w:rsidP="007D63F2">
      <w:pPr>
        <w:spacing w:after="0" w:line="259" w:lineRule="auto"/>
        <w:ind w:left="0" w:right="269" w:firstLine="0"/>
        <w:jc w:val="left"/>
        <w:rPr>
          <w:b/>
          <w:bCs/>
        </w:rPr>
      </w:pPr>
      <w:r w:rsidRPr="007D63F2">
        <w:rPr>
          <w:b/>
          <w:bCs/>
        </w:rPr>
        <w:t>Algorithm for Age Pyramid and Literacy Rate Analysis</w:t>
      </w:r>
    </w:p>
    <w:p w:rsidR="007D63F2" w:rsidRPr="007D63F2" w:rsidRDefault="007D63F2" w:rsidP="007D63F2">
      <w:pPr>
        <w:spacing w:after="0" w:line="259" w:lineRule="auto"/>
        <w:ind w:left="0" w:right="269" w:firstLine="0"/>
        <w:jc w:val="left"/>
      </w:pPr>
    </w:p>
    <w:p w:rsidR="007D63F2" w:rsidRPr="007D63F2" w:rsidRDefault="007D63F2" w:rsidP="007D63F2">
      <w:pPr>
        <w:spacing w:after="0" w:line="259" w:lineRule="auto"/>
        <w:ind w:left="0" w:right="269" w:firstLine="0"/>
        <w:jc w:val="left"/>
      </w:pPr>
      <w:r w:rsidRPr="007D63F2">
        <w:t>Input:</w:t>
      </w:r>
    </w:p>
    <w:p w:rsidR="007D63F2" w:rsidRPr="007D63F2" w:rsidRDefault="007D63F2" w:rsidP="007D63F2">
      <w:pPr>
        <w:spacing w:after="0" w:line="259" w:lineRule="auto"/>
        <w:ind w:left="0" w:right="269" w:firstLine="0"/>
        <w:jc w:val="left"/>
      </w:pPr>
    </w:p>
    <w:p w:rsidR="007D63F2" w:rsidRPr="007D63F2" w:rsidRDefault="007D63F2" w:rsidP="007D63F2">
      <w:pPr>
        <w:spacing w:after="0" w:line="259" w:lineRule="auto"/>
        <w:ind w:left="0" w:right="269" w:firstLine="0"/>
        <w:jc w:val="left"/>
      </w:pPr>
      <w:r w:rsidRPr="007D63F2">
        <w:t>Age groups (list of integers)</w:t>
      </w:r>
    </w:p>
    <w:p w:rsidR="007D63F2" w:rsidRPr="007D63F2" w:rsidRDefault="007D63F2" w:rsidP="007D63F2">
      <w:pPr>
        <w:spacing w:after="0" w:line="259" w:lineRule="auto"/>
        <w:ind w:left="0" w:right="269" w:firstLine="0"/>
        <w:jc w:val="left"/>
      </w:pPr>
      <w:r w:rsidRPr="007D63F2">
        <w:t>Male population for each age group (list of integers)</w:t>
      </w:r>
    </w:p>
    <w:p w:rsidR="007D63F2" w:rsidRPr="007D63F2" w:rsidRDefault="007D63F2" w:rsidP="007D63F2">
      <w:pPr>
        <w:spacing w:after="0" w:line="259" w:lineRule="auto"/>
        <w:ind w:left="0" w:right="269" w:firstLine="0"/>
        <w:jc w:val="left"/>
      </w:pPr>
      <w:r w:rsidRPr="007D63F2">
        <w:t>Female population for each age group (list of integers)</w:t>
      </w:r>
    </w:p>
    <w:p w:rsidR="007D63F2" w:rsidRPr="007D63F2" w:rsidRDefault="007D63F2" w:rsidP="007D63F2">
      <w:pPr>
        <w:spacing w:after="0" w:line="259" w:lineRule="auto"/>
        <w:ind w:left="0" w:right="269" w:firstLine="0"/>
        <w:jc w:val="left"/>
      </w:pPr>
      <w:r w:rsidRPr="007D63F2">
        <w:t>Male literacy rate for each age group (list of floats)</w:t>
      </w:r>
    </w:p>
    <w:p w:rsidR="007D63F2" w:rsidRPr="007D63F2" w:rsidRDefault="007D63F2" w:rsidP="007D63F2">
      <w:pPr>
        <w:spacing w:after="0" w:line="259" w:lineRule="auto"/>
        <w:ind w:left="0" w:right="269" w:firstLine="0"/>
        <w:jc w:val="left"/>
      </w:pPr>
      <w:r w:rsidRPr="007D63F2">
        <w:t>Female literacy rate for each age group (list of floats)</w:t>
      </w:r>
    </w:p>
    <w:p w:rsidR="007D63F2" w:rsidRPr="007D63F2" w:rsidRDefault="007D63F2" w:rsidP="007D63F2">
      <w:pPr>
        <w:spacing w:after="0" w:line="259" w:lineRule="auto"/>
        <w:ind w:left="0" w:right="269" w:firstLine="0"/>
        <w:jc w:val="left"/>
      </w:pPr>
      <w:r w:rsidRPr="007D63F2">
        <w:t>Output:</w:t>
      </w:r>
    </w:p>
    <w:p w:rsidR="007D63F2" w:rsidRPr="007D63F2" w:rsidRDefault="007D63F2" w:rsidP="007D63F2">
      <w:pPr>
        <w:spacing w:after="0" w:line="259" w:lineRule="auto"/>
        <w:ind w:left="0" w:right="269" w:firstLine="0"/>
        <w:jc w:val="left"/>
      </w:pPr>
    </w:p>
    <w:p w:rsidR="007D63F2" w:rsidRPr="007D63F2" w:rsidRDefault="007D63F2" w:rsidP="007D63F2">
      <w:pPr>
        <w:spacing w:after="0" w:line="259" w:lineRule="auto"/>
        <w:ind w:left="0" w:right="269" w:firstLine="0"/>
        <w:jc w:val="left"/>
      </w:pPr>
      <w:r w:rsidRPr="007D63F2">
        <w:t>Age pyramid plot</w:t>
      </w:r>
    </w:p>
    <w:p w:rsidR="007D63F2" w:rsidRPr="007D63F2" w:rsidRDefault="007D63F2" w:rsidP="007D63F2">
      <w:pPr>
        <w:spacing w:after="0" w:line="259" w:lineRule="auto"/>
        <w:ind w:left="0" w:right="269" w:firstLine="0"/>
        <w:jc w:val="left"/>
      </w:pPr>
      <w:r w:rsidRPr="007D63F2">
        <w:t>Literacy rate plot</w:t>
      </w:r>
    </w:p>
    <w:p w:rsidR="007D63F2" w:rsidRPr="007D63F2" w:rsidRDefault="007D63F2" w:rsidP="007D63F2">
      <w:pPr>
        <w:spacing w:after="0" w:line="259" w:lineRule="auto"/>
        <w:ind w:left="0" w:right="269" w:firstLine="0"/>
        <w:jc w:val="left"/>
      </w:pPr>
      <w:r w:rsidRPr="007D63F2">
        <w:t>Population status analysis (shape and trend)</w:t>
      </w:r>
    </w:p>
    <w:p w:rsidR="007D63F2" w:rsidRPr="007D63F2" w:rsidRDefault="007D63F2" w:rsidP="007D63F2">
      <w:pPr>
        <w:spacing w:after="0" w:line="259" w:lineRule="auto"/>
        <w:ind w:left="0" w:right="269" w:firstLine="0"/>
        <w:jc w:val="left"/>
      </w:pPr>
      <w:r w:rsidRPr="007D63F2">
        <w:t>Steps:</w:t>
      </w:r>
    </w:p>
    <w:p w:rsidR="007D63F2" w:rsidRPr="007D63F2" w:rsidRDefault="007D63F2" w:rsidP="007D63F2">
      <w:pPr>
        <w:spacing w:after="0" w:line="259" w:lineRule="auto"/>
        <w:ind w:left="0" w:right="269" w:firstLine="0"/>
        <w:jc w:val="left"/>
      </w:pPr>
    </w:p>
    <w:p w:rsidR="007D63F2" w:rsidRPr="007D63F2" w:rsidRDefault="007D63F2" w:rsidP="007D63F2">
      <w:pPr>
        <w:spacing w:after="0" w:line="259" w:lineRule="auto"/>
        <w:ind w:left="0" w:right="269" w:firstLine="0"/>
        <w:jc w:val="left"/>
      </w:pPr>
      <w:r w:rsidRPr="007D63F2">
        <w:t>Data Preparation:</w:t>
      </w:r>
    </w:p>
    <w:p w:rsidR="007D63F2" w:rsidRPr="007D63F2" w:rsidRDefault="007D63F2" w:rsidP="007D63F2">
      <w:pPr>
        <w:spacing w:after="0" w:line="259" w:lineRule="auto"/>
        <w:ind w:left="0" w:right="269" w:firstLine="0"/>
        <w:jc w:val="left"/>
      </w:pPr>
    </w:p>
    <w:p w:rsidR="007D63F2" w:rsidRPr="007D63F2" w:rsidRDefault="007D63F2" w:rsidP="007D63F2">
      <w:pPr>
        <w:spacing w:after="0" w:line="259" w:lineRule="auto"/>
        <w:ind w:left="0" w:right="269" w:firstLine="0"/>
        <w:jc w:val="left"/>
      </w:pPr>
      <w:r w:rsidRPr="007D63F2">
        <w:t xml:space="preserve">Create a data frame with columns for </w:t>
      </w:r>
      <w:proofErr w:type="spellStart"/>
      <w:r w:rsidRPr="007D63F2">
        <w:t>Age_Group</w:t>
      </w:r>
      <w:proofErr w:type="spellEnd"/>
      <w:r w:rsidRPr="007D63F2">
        <w:t>, Gender, Population, and Literacy.</w:t>
      </w:r>
    </w:p>
    <w:p w:rsidR="007D63F2" w:rsidRPr="007D63F2" w:rsidRDefault="007D63F2" w:rsidP="007D63F2">
      <w:pPr>
        <w:spacing w:after="0" w:line="259" w:lineRule="auto"/>
        <w:ind w:left="0" w:right="269" w:firstLine="0"/>
        <w:jc w:val="left"/>
      </w:pPr>
      <w:r w:rsidRPr="007D63F2">
        <w:lastRenderedPageBreak/>
        <w:t>Populate the data frame with the input data, ensuring correct data types (integer for age and population, float for literacy rate).</w:t>
      </w:r>
    </w:p>
    <w:p w:rsidR="007D63F2" w:rsidRPr="007D63F2" w:rsidRDefault="007D63F2" w:rsidP="007D63F2">
      <w:pPr>
        <w:spacing w:after="0" w:line="259" w:lineRule="auto"/>
        <w:ind w:left="0" w:right="269" w:firstLine="0"/>
        <w:jc w:val="left"/>
      </w:pPr>
      <w:r w:rsidRPr="007D63F2">
        <w:t>For the Population column, use negative values for male population to create the pyramid shape.</w:t>
      </w:r>
    </w:p>
    <w:p w:rsidR="007D63F2" w:rsidRPr="007D63F2" w:rsidRDefault="007D63F2" w:rsidP="007D63F2">
      <w:pPr>
        <w:spacing w:after="0" w:line="259" w:lineRule="auto"/>
        <w:ind w:left="0" w:right="269" w:firstLine="0"/>
        <w:jc w:val="left"/>
      </w:pPr>
      <w:r w:rsidRPr="007D63F2">
        <w:t>Age Pyramid Plot:</w:t>
      </w:r>
    </w:p>
    <w:p w:rsidR="007D63F2" w:rsidRPr="007D63F2" w:rsidRDefault="007D63F2" w:rsidP="007D63F2">
      <w:pPr>
        <w:spacing w:after="0" w:line="259" w:lineRule="auto"/>
        <w:ind w:left="0" w:right="269" w:firstLine="0"/>
        <w:jc w:val="left"/>
      </w:pPr>
    </w:p>
    <w:p w:rsidR="007D63F2" w:rsidRPr="007D63F2" w:rsidRDefault="007D63F2" w:rsidP="007D63F2">
      <w:pPr>
        <w:spacing w:after="0" w:line="259" w:lineRule="auto"/>
        <w:ind w:left="0" w:right="269" w:firstLine="0"/>
        <w:jc w:val="left"/>
      </w:pPr>
      <w:r w:rsidRPr="007D63F2">
        <w:t>Create a bar plot using a plotting library like ggplot2 or matplotlib.</w:t>
      </w:r>
    </w:p>
    <w:p w:rsidR="007D63F2" w:rsidRPr="007D63F2" w:rsidRDefault="007D63F2" w:rsidP="007D63F2">
      <w:pPr>
        <w:spacing w:after="0" w:line="259" w:lineRule="auto"/>
        <w:ind w:left="0" w:right="269" w:firstLine="0"/>
        <w:jc w:val="left"/>
      </w:pPr>
      <w:r w:rsidRPr="007D63F2">
        <w:t xml:space="preserve">Set the x-axis to </w:t>
      </w:r>
      <w:proofErr w:type="spellStart"/>
      <w:r w:rsidRPr="007D63F2">
        <w:t>Age_Group</w:t>
      </w:r>
      <w:proofErr w:type="spellEnd"/>
      <w:r w:rsidRPr="007D63F2">
        <w:t xml:space="preserve"> and the y-axis to Population.</w:t>
      </w:r>
    </w:p>
    <w:p w:rsidR="007D63F2" w:rsidRPr="007D63F2" w:rsidRDefault="007D63F2" w:rsidP="007D63F2">
      <w:pPr>
        <w:spacing w:after="0" w:line="259" w:lineRule="auto"/>
        <w:ind w:left="0" w:right="269" w:firstLine="0"/>
        <w:jc w:val="left"/>
      </w:pPr>
      <w:r w:rsidRPr="007D63F2">
        <w:t xml:space="preserve">Use different </w:t>
      </w:r>
      <w:proofErr w:type="spellStart"/>
      <w:r w:rsidRPr="007D63F2">
        <w:t>colors</w:t>
      </w:r>
      <w:proofErr w:type="spellEnd"/>
      <w:r w:rsidRPr="007D63F2">
        <w:t xml:space="preserve"> for male and female populations.</w:t>
      </w:r>
    </w:p>
    <w:p w:rsidR="007D63F2" w:rsidRPr="007D63F2" w:rsidRDefault="007D63F2" w:rsidP="007D63F2">
      <w:pPr>
        <w:spacing w:after="0" w:line="259" w:lineRule="auto"/>
        <w:ind w:left="0" w:right="269" w:firstLine="0"/>
        <w:jc w:val="left"/>
      </w:pPr>
      <w:r w:rsidRPr="007D63F2">
        <w:t>Flip the x-axis to create the pyramid shape.</w:t>
      </w:r>
    </w:p>
    <w:p w:rsidR="007D63F2" w:rsidRPr="007D63F2" w:rsidRDefault="007D63F2" w:rsidP="007D63F2">
      <w:pPr>
        <w:spacing w:after="0" w:line="259" w:lineRule="auto"/>
        <w:ind w:left="0" w:right="269" w:firstLine="0"/>
        <w:jc w:val="left"/>
      </w:pPr>
      <w:r w:rsidRPr="007D63F2">
        <w:t>Add appropriate labels and titles to the plot.</w:t>
      </w:r>
    </w:p>
    <w:p w:rsidR="007D63F2" w:rsidRPr="007D63F2" w:rsidRDefault="007D63F2" w:rsidP="007D63F2">
      <w:pPr>
        <w:spacing w:after="0" w:line="259" w:lineRule="auto"/>
        <w:ind w:left="0" w:right="269" w:firstLine="0"/>
        <w:jc w:val="left"/>
      </w:pPr>
      <w:r w:rsidRPr="007D63F2">
        <w:t>Population Status Analysis:</w:t>
      </w:r>
    </w:p>
    <w:p w:rsidR="007D63F2" w:rsidRPr="007D63F2" w:rsidRDefault="007D63F2" w:rsidP="007D63F2">
      <w:pPr>
        <w:spacing w:after="0" w:line="259" w:lineRule="auto"/>
        <w:ind w:left="0" w:right="269" w:firstLine="0"/>
        <w:jc w:val="left"/>
      </w:pPr>
    </w:p>
    <w:p w:rsidR="007D63F2" w:rsidRPr="007D63F2" w:rsidRDefault="007D63F2" w:rsidP="007D63F2">
      <w:pPr>
        <w:spacing w:after="0" w:line="259" w:lineRule="auto"/>
        <w:ind w:left="0" w:right="269" w:firstLine="0"/>
        <w:jc w:val="left"/>
      </w:pPr>
      <w:r w:rsidRPr="007D63F2">
        <w:t>Compare the maximum male and female population values.</w:t>
      </w:r>
    </w:p>
    <w:p w:rsidR="007D63F2" w:rsidRPr="007D63F2" w:rsidRDefault="007D63F2" w:rsidP="007D63F2">
      <w:pPr>
        <w:spacing w:after="0" w:line="259" w:lineRule="auto"/>
        <w:ind w:left="0" w:right="269" w:firstLine="0"/>
        <w:jc w:val="left"/>
      </w:pPr>
      <w:r w:rsidRPr="007D63F2">
        <w:lastRenderedPageBreak/>
        <w:t>If the maximum female population is greater, the population is decreasing (urn-shaped).</w:t>
      </w:r>
    </w:p>
    <w:p w:rsidR="007D63F2" w:rsidRPr="007D63F2" w:rsidRDefault="007D63F2" w:rsidP="007D63F2">
      <w:pPr>
        <w:spacing w:after="0" w:line="259" w:lineRule="auto"/>
        <w:ind w:left="0" w:right="269" w:firstLine="0"/>
        <w:jc w:val="left"/>
      </w:pPr>
      <w:r w:rsidRPr="007D63F2">
        <w:t>If the maximum male population is greater, the population is increasing (bell-shaped).</w:t>
      </w:r>
    </w:p>
    <w:p w:rsidR="007D63F2" w:rsidRPr="007D63F2" w:rsidRDefault="007D63F2" w:rsidP="007D63F2">
      <w:pPr>
        <w:spacing w:after="0" w:line="259" w:lineRule="auto"/>
        <w:ind w:left="0" w:right="269" w:firstLine="0"/>
        <w:jc w:val="left"/>
      </w:pPr>
      <w:r w:rsidRPr="007D63F2">
        <w:t>If both are approximately equal, the population is stable (columnar).</w:t>
      </w:r>
    </w:p>
    <w:p w:rsidR="007D63F2" w:rsidRPr="007D63F2" w:rsidRDefault="007D63F2" w:rsidP="007D63F2">
      <w:pPr>
        <w:spacing w:after="0" w:line="259" w:lineRule="auto"/>
        <w:ind w:left="0" w:right="269" w:firstLine="0"/>
        <w:jc w:val="left"/>
      </w:pPr>
      <w:r w:rsidRPr="007D63F2">
        <w:t>Literacy Rate Plot:</w:t>
      </w:r>
    </w:p>
    <w:p w:rsidR="007D63F2" w:rsidRPr="007D63F2" w:rsidRDefault="007D63F2" w:rsidP="007D63F2">
      <w:pPr>
        <w:spacing w:after="0" w:line="259" w:lineRule="auto"/>
        <w:ind w:left="0" w:right="269" w:firstLine="0"/>
        <w:jc w:val="left"/>
      </w:pPr>
    </w:p>
    <w:p w:rsidR="007D63F2" w:rsidRPr="007D63F2" w:rsidRDefault="007D63F2" w:rsidP="007D63F2">
      <w:pPr>
        <w:spacing w:after="0" w:line="259" w:lineRule="auto"/>
        <w:ind w:left="0" w:right="269" w:firstLine="0"/>
        <w:jc w:val="left"/>
      </w:pPr>
      <w:r w:rsidRPr="007D63F2">
        <w:t xml:space="preserve">Create a line plot with </w:t>
      </w:r>
      <w:proofErr w:type="spellStart"/>
      <w:r w:rsidRPr="007D63F2">
        <w:t>Age_Group</w:t>
      </w:r>
      <w:proofErr w:type="spellEnd"/>
      <w:r w:rsidRPr="007D63F2">
        <w:t xml:space="preserve"> on the x-axis and Literacy on the y-axis.</w:t>
      </w:r>
    </w:p>
    <w:p w:rsidR="007D63F2" w:rsidRPr="007D63F2" w:rsidRDefault="007D63F2" w:rsidP="007D63F2">
      <w:pPr>
        <w:spacing w:after="0" w:line="259" w:lineRule="auto"/>
        <w:ind w:left="0" w:right="269" w:firstLine="0"/>
        <w:jc w:val="left"/>
      </w:pPr>
      <w:r w:rsidRPr="007D63F2">
        <w:t xml:space="preserve">Use different </w:t>
      </w:r>
      <w:proofErr w:type="spellStart"/>
      <w:r w:rsidRPr="007D63F2">
        <w:t>colors</w:t>
      </w:r>
      <w:proofErr w:type="spellEnd"/>
      <w:r w:rsidRPr="007D63F2">
        <w:t xml:space="preserve"> for male and female literacy rates.</w:t>
      </w:r>
    </w:p>
    <w:p w:rsidR="007D63F2" w:rsidRPr="007D63F2" w:rsidRDefault="007D63F2" w:rsidP="007D63F2">
      <w:pPr>
        <w:spacing w:after="0" w:line="259" w:lineRule="auto"/>
        <w:ind w:left="0" w:right="269" w:firstLine="0"/>
        <w:jc w:val="left"/>
      </w:pPr>
      <w:r w:rsidRPr="007D63F2">
        <w:t>Add points to the plot for better visualization.</w:t>
      </w:r>
    </w:p>
    <w:p w:rsidR="007D63F2" w:rsidRPr="007D63F2" w:rsidRDefault="007D63F2" w:rsidP="007D63F2">
      <w:pPr>
        <w:spacing w:after="0" w:line="259" w:lineRule="auto"/>
        <w:ind w:left="0" w:right="269" w:firstLine="0"/>
        <w:jc w:val="left"/>
      </w:pPr>
      <w:r w:rsidRPr="007D63F2">
        <w:t>Add appropriate labels and titles to the plot.</w:t>
      </w:r>
    </w:p>
    <w:p w:rsidR="007D63F2" w:rsidRPr="007D63F2" w:rsidRDefault="007D63F2" w:rsidP="007D63F2">
      <w:pPr>
        <w:spacing w:after="0" w:line="259" w:lineRule="auto"/>
        <w:ind w:left="0" w:right="269" w:firstLine="0"/>
        <w:jc w:val="left"/>
      </w:pPr>
      <w:r w:rsidRPr="007D63F2">
        <w:t>Display Output:</w:t>
      </w:r>
    </w:p>
    <w:p w:rsidR="007D63F2" w:rsidRPr="007D63F2" w:rsidRDefault="007D63F2" w:rsidP="007D63F2">
      <w:pPr>
        <w:spacing w:after="0" w:line="259" w:lineRule="auto"/>
        <w:ind w:left="0" w:right="269" w:firstLine="0"/>
        <w:jc w:val="left"/>
      </w:pPr>
    </w:p>
    <w:p w:rsidR="007D63F2" w:rsidRPr="007D63F2" w:rsidRDefault="007D63F2" w:rsidP="007D63F2">
      <w:pPr>
        <w:spacing w:after="0" w:line="259" w:lineRule="auto"/>
        <w:ind w:left="0" w:right="269" w:firstLine="0"/>
        <w:jc w:val="left"/>
      </w:pPr>
      <w:r w:rsidRPr="007D63F2">
        <w:t>Display the age pyramid plot and the literacy rate plot.</w:t>
      </w:r>
    </w:p>
    <w:p w:rsidR="00CD7A8D" w:rsidRDefault="007D63F2" w:rsidP="007D63F2">
      <w:pPr>
        <w:spacing w:after="0" w:line="259" w:lineRule="auto"/>
        <w:ind w:left="0" w:right="269" w:firstLine="0"/>
        <w:jc w:val="left"/>
      </w:pPr>
      <w:r w:rsidRPr="007D63F2">
        <w:lastRenderedPageBreak/>
        <w:t>Print the population status analysis (shape and trend).</w:t>
      </w:r>
    </w:p>
    <w:p w:rsidR="00CD7A8D" w:rsidRDefault="00CD7A8D" w:rsidP="007D63F2">
      <w:pPr>
        <w:spacing w:after="0" w:line="259" w:lineRule="auto"/>
        <w:ind w:left="0" w:right="269" w:firstLine="0"/>
        <w:jc w:val="left"/>
      </w:pPr>
    </w:p>
    <w:p w:rsidR="007D63F2" w:rsidRPr="007D63F2" w:rsidRDefault="007D63F2" w:rsidP="007D63F2">
      <w:pPr>
        <w:spacing w:after="0" w:line="259" w:lineRule="auto"/>
        <w:ind w:left="0" w:right="269" w:firstLine="0"/>
        <w:jc w:val="left"/>
        <w:rPr>
          <w:b/>
          <w:bCs/>
        </w:rPr>
      </w:pPr>
      <w:r w:rsidRPr="007D63F2">
        <w:rPr>
          <w:b/>
          <w:bCs/>
        </w:rPr>
        <w:t>Algorithm for Analyzing Population Density Distribution</w:t>
      </w:r>
      <w:r>
        <w:rPr>
          <w:b/>
          <w:bCs/>
        </w:rPr>
        <w:t>:</w:t>
      </w:r>
    </w:p>
    <w:p w:rsidR="007D63F2" w:rsidRPr="007D63F2" w:rsidRDefault="007D63F2" w:rsidP="007D63F2">
      <w:pPr>
        <w:spacing w:after="0" w:line="259" w:lineRule="auto"/>
        <w:ind w:left="0" w:right="269" w:firstLine="0"/>
        <w:jc w:val="left"/>
      </w:pPr>
    </w:p>
    <w:p w:rsidR="007D63F2" w:rsidRPr="007D63F2" w:rsidRDefault="007D63F2" w:rsidP="007D63F2">
      <w:pPr>
        <w:spacing w:after="0" w:line="259" w:lineRule="auto"/>
        <w:ind w:left="0" w:right="269" w:firstLine="0"/>
        <w:jc w:val="left"/>
      </w:pPr>
      <w:r w:rsidRPr="007D63F2">
        <w:t>Input:</w:t>
      </w:r>
    </w:p>
    <w:p w:rsidR="007D63F2" w:rsidRPr="007D63F2" w:rsidRDefault="007D63F2" w:rsidP="007D63F2">
      <w:pPr>
        <w:spacing w:after="0" w:line="259" w:lineRule="auto"/>
        <w:ind w:left="0" w:right="269" w:firstLine="0"/>
        <w:jc w:val="left"/>
      </w:pPr>
    </w:p>
    <w:p w:rsidR="007D63F2" w:rsidRPr="007D63F2" w:rsidRDefault="007D63F2" w:rsidP="007D63F2">
      <w:pPr>
        <w:spacing w:after="0" w:line="259" w:lineRule="auto"/>
        <w:ind w:left="0" w:right="269" w:firstLine="0"/>
        <w:jc w:val="left"/>
      </w:pPr>
      <w:r w:rsidRPr="007D63F2">
        <w:t>Number of regions</w:t>
      </w:r>
    </w:p>
    <w:p w:rsidR="007D63F2" w:rsidRPr="007D63F2" w:rsidRDefault="007D63F2" w:rsidP="007D63F2">
      <w:pPr>
        <w:spacing w:after="0" w:line="259" w:lineRule="auto"/>
        <w:ind w:left="0" w:right="269" w:firstLine="0"/>
        <w:jc w:val="left"/>
      </w:pPr>
      <w:r w:rsidRPr="007D63F2">
        <w:t>For each region:</w:t>
      </w:r>
    </w:p>
    <w:p w:rsidR="007D63F2" w:rsidRPr="007D63F2" w:rsidRDefault="007D63F2" w:rsidP="007D63F2">
      <w:pPr>
        <w:spacing w:after="0" w:line="259" w:lineRule="auto"/>
        <w:ind w:left="0" w:right="269" w:firstLine="0"/>
        <w:jc w:val="left"/>
      </w:pPr>
      <w:r w:rsidRPr="007D63F2">
        <w:t>Region name</w:t>
      </w:r>
    </w:p>
    <w:p w:rsidR="007D63F2" w:rsidRPr="007D63F2" w:rsidRDefault="007D63F2" w:rsidP="007D63F2">
      <w:pPr>
        <w:spacing w:after="0" w:line="259" w:lineRule="auto"/>
        <w:ind w:left="0" w:right="269" w:firstLine="0"/>
        <w:jc w:val="left"/>
      </w:pPr>
      <w:r w:rsidRPr="007D63F2">
        <w:t>Population</w:t>
      </w:r>
    </w:p>
    <w:p w:rsidR="007D63F2" w:rsidRPr="007D63F2" w:rsidRDefault="007D63F2" w:rsidP="007D63F2">
      <w:pPr>
        <w:spacing w:after="0" w:line="259" w:lineRule="auto"/>
        <w:ind w:left="0" w:right="269" w:firstLine="0"/>
        <w:jc w:val="left"/>
      </w:pPr>
      <w:r w:rsidRPr="007D63F2">
        <w:t>Area</w:t>
      </w:r>
    </w:p>
    <w:p w:rsidR="007D63F2" w:rsidRPr="007D63F2" w:rsidRDefault="007D63F2" w:rsidP="007D63F2">
      <w:pPr>
        <w:spacing w:after="0" w:line="259" w:lineRule="auto"/>
        <w:ind w:left="0" w:right="269" w:firstLine="0"/>
        <w:jc w:val="left"/>
      </w:pPr>
      <w:r w:rsidRPr="007D63F2">
        <w:t>Output:</w:t>
      </w:r>
    </w:p>
    <w:p w:rsidR="007D63F2" w:rsidRPr="007D63F2" w:rsidRDefault="007D63F2" w:rsidP="007D63F2">
      <w:pPr>
        <w:spacing w:after="0" w:line="259" w:lineRule="auto"/>
        <w:ind w:left="0" w:right="269" w:firstLine="0"/>
        <w:jc w:val="left"/>
      </w:pPr>
    </w:p>
    <w:p w:rsidR="007D63F2" w:rsidRPr="007D63F2" w:rsidRDefault="007D63F2" w:rsidP="007D63F2">
      <w:pPr>
        <w:spacing w:after="0" w:line="259" w:lineRule="auto"/>
        <w:ind w:left="0" w:right="269" w:firstLine="0"/>
        <w:jc w:val="left"/>
      </w:pPr>
      <w:r w:rsidRPr="007D63F2">
        <w:t>Bar plot showing population density for each region</w:t>
      </w:r>
    </w:p>
    <w:p w:rsidR="007D63F2" w:rsidRPr="007D63F2" w:rsidRDefault="007D63F2" w:rsidP="007D63F2">
      <w:pPr>
        <w:spacing w:after="0" w:line="259" w:lineRule="auto"/>
        <w:ind w:left="0" w:right="269" w:firstLine="0"/>
        <w:jc w:val="left"/>
      </w:pPr>
      <w:r w:rsidRPr="007D63F2">
        <w:t>Analysis of population density distribution (balanced or imbalanced)</w:t>
      </w:r>
    </w:p>
    <w:p w:rsidR="007D63F2" w:rsidRPr="007D63F2" w:rsidRDefault="007D63F2" w:rsidP="007D63F2">
      <w:pPr>
        <w:spacing w:after="0" w:line="259" w:lineRule="auto"/>
        <w:ind w:left="0" w:right="269" w:firstLine="0"/>
        <w:jc w:val="left"/>
      </w:pPr>
      <w:r w:rsidRPr="007D63F2">
        <w:t>Steps:</w:t>
      </w:r>
    </w:p>
    <w:p w:rsidR="007D63F2" w:rsidRPr="007D63F2" w:rsidRDefault="007D63F2" w:rsidP="007D63F2">
      <w:pPr>
        <w:spacing w:after="0" w:line="259" w:lineRule="auto"/>
        <w:ind w:left="0" w:right="269" w:firstLine="0"/>
        <w:jc w:val="left"/>
      </w:pPr>
    </w:p>
    <w:p w:rsidR="007D63F2" w:rsidRPr="007D63F2" w:rsidRDefault="007D63F2" w:rsidP="007D63F2">
      <w:pPr>
        <w:spacing w:after="0" w:line="259" w:lineRule="auto"/>
        <w:ind w:left="0" w:right="269" w:firstLine="0"/>
        <w:jc w:val="left"/>
      </w:pPr>
      <w:r w:rsidRPr="007D63F2">
        <w:t>Input Data:</w:t>
      </w:r>
    </w:p>
    <w:p w:rsidR="007D63F2" w:rsidRPr="007D63F2" w:rsidRDefault="007D63F2" w:rsidP="007D63F2">
      <w:pPr>
        <w:spacing w:after="0" w:line="259" w:lineRule="auto"/>
        <w:ind w:left="0" w:right="269" w:firstLine="0"/>
        <w:jc w:val="left"/>
      </w:pPr>
    </w:p>
    <w:p w:rsidR="007D63F2" w:rsidRPr="007D63F2" w:rsidRDefault="007D63F2" w:rsidP="007D63F2">
      <w:pPr>
        <w:spacing w:after="0" w:line="259" w:lineRule="auto"/>
        <w:ind w:left="0" w:right="269" w:firstLine="0"/>
        <w:jc w:val="left"/>
      </w:pPr>
      <w:r w:rsidRPr="007D63F2">
        <w:t>Get the number of regions from the user.</w:t>
      </w:r>
    </w:p>
    <w:p w:rsidR="007D63F2" w:rsidRPr="007D63F2" w:rsidRDefault="007D63F2" w:rsidP="007D63F2">
      <w:pPr>
        <w:spacing w:after="0" w:line="259" w:lineRule="auto"/>
        <w:ind w:left="0" w:right="269" w:firstLine="0"/>
        <w:jc w:val="left"/>
      </w:pPr>
      <w:r w:rsidRPr="007D63F2">
        <w:t>For each region, get the region name, population, and area from the user.</w:t>
      </w:r>
    </w:p>
    <w:p w:rsidR="007D63F2" w:rsidRPr="007D63F2" w:rsidRDefault="007D63F2" w:rsidP="007D63F2">
      <w:pPr>
        <w:spacing w:after="0" w:line="259" w:lineRule="auto"/>
        <w:ind w:left="0" w:right="269" w:firstLine="0"/>
        <w:jc w:val="left"/>
      </w:pPr>
      <w:r w:rsidRPr="007D63F2">
        <w:t>Create a data frame to store the region data.</w:t>
      </w:r>
    </w:p>
    <w:p w:rsidR="007D63F2" w:rsidRPr="007D63F2" w:rsidRDefault="007D63F2" w:rsidP="007D63F2">
      <w:pPr>
        <w:spacing w:after="0" w:line="259" w:lineRule="auto"/>
        <w:ind w:left="0" w:right="269" w:firstLine="0"/>
        <w:jc w:val="left"/>
      </w:pPr>
      <w:r w:rsidRPr="007D63F2">
        <w:t>Calculate Population Density:</w:t>
      </w:r>
    </w:p>
    <w:p w:rsidR="007D63F2" w:rsidRPr="007D63F2" w:rsidRDefault="007D63F2" w:rsidP="007D63F2">
      <w:pPr>
        <w:spacing w:after="0" w:line="259" w:lineRule="auto"/>
        <w:ind w:left="0" w:right="269" w:firstLine="0"/>
        <w:jc w:val="left"/>
      </w:pPr>
    </w:p>
    <w:p w:rsidR="007D63F2" w:rsidRPr="007D63F2" w:rsidRDefault="007D63F2" w:rsidP="007D63F2">
      <w:pPr>
        <w:spacing w:after="0" w:line="259" w:lineRule="auto"/>
        <w:ind w:left="0" w:right="269" w:firstLine="0"/>
        <w:jc w:val="left"/>
      </w:pPr>
      <w:r w:rsidRPr="007D63F2">
        <w:t>For each region, calculate the population density by dividing the population by the area.</w:t>
      </w:r>
    </w:p>
    <w:p w:rsidR="007D63F2" w:rsidRPr="007D63F2" w:rsidRDefault="007D63F2" w:rsidP="007D63F2">
      <w:pPr>
        <w:spacing w:after="0" w:line="259" w:lineRule="auto"/>
        <w:ind w:left="0" w:right="269" w:firstLine="0"/>
        <w:jc w:val="left"/>
      </w:pPr>
      <w:r w:rsidRPr="007D63F2">
        <w:t>Add the calculated density to the data frame.</w:t>
      </w:r>
    </w:p>
    <w:p w:rsidR="007D63F2" w:rsidRPr="007D63F2" w:rsidRDefault="007D63F2" w:rsidP="007D63F2">
      <w:pPr>
        <w:spacing w:after="0" w:line="259" w:lineRule="auto"/>
        <w:ind w:left="0" w:right="269" w:firstLine="0"/>
        <w:jc w:val="left"/>
      </w:pPr>
      <w:r w:rsidRPr="007D63F2">
        <w:t>Create Bar Plot:</w:t>
      </w:r>
    </w:p>
    <w:p w:rsidR="007D63F2" w:rsidRPr="007D63F2" w:rsidRDefault="007D63F2" w:rsidP="007D63F2">
      <w:pPr>
        <w:spacing w:after="0" w:line="259" w:lineRule="auto"/>
        <w:ind w:left="0" w:right="269" w:firstLine="0"/>
        <w:jc w:val="left"/>
      </w:pPr>
    </w:p>
    <w:p w:rsidR="007D63F2" w:rsidRPr="007D63F2" w:rsidRDefault="007D63F2" w:rsidP="007D63F2">
      <w:pPr>
        <w:spacing w:after="0" w:line="259" w:lineRule="auto"/>
        <w:ind w:left="0" w:right="269" w:firstLine="0"/>
        <w:jc w:val="left"/>
      </w:pPr>
      <w:r w:rsidRPr="007D63F2">
        <w:t>Create a bar plot using a plotting library like ggplot2 or matplotlib.</w:t>
      </w:r>
    </w:p>
    <w:p w:rsidR="007D63F2" w:rsidRPr="007D63F2" w:rsidRDefault="007D63F2" w:rsidP="007D63F2">
      <w:pPr>
        <w:spacing w:after="0" w:line="259" w:lineRule="auto"/>
        <w:ind w:left="0" w:right="269" w:firstLine="0"/>
        <w:jc w:val="left"/>
      </w:pPr>
      <w:r w:rsidRPr="007D63F2">
        <w:t>Set the x-axis to Region and the y-axis to Density.</w:t>
      </w:r>
    </w:p>
    <w:p w:rsidR="007D63F2" w:rsidRPr="007D63F2" w:rsidRDefault="007D63F2" w:rsidP="007D63F2">
      <w:pPr>
        <w:spacing w:after="0" w:line="259" w:lineRule="auto"/>
        <w:ind w:left="0" w:right="269" w:firstLine="0"/>
        <w:jc w:val="left"/>
      </w:pPr>
      <w:r w:rsidRPr="007D63F2">
        <w:t xml:space="preserve">Use different </w:t>
      </w:r>
      <w:proofErr w:type="spellStart"/>
      <w:r w:rsidRPr="007D63F2">
        <w:t>colors</w:t>
      </w:r>
      <w:proofErr w:type="spellEnd"/>
      <w:r w:rsidRPr="007D63F2">
        <w:t xml:space="preserve"> for each region's bar.</w:t>
      </w:r>
    </w:p>
    <w:p w:rsidR="007D63F2" w:rsidRPr="007D63F2" w:rsidRDefault="007D63F2" w:rsidP="007D63F2">
      <w:pPr>
        <w:spacing w:after="0" w:line="259" w:lineRule="auto"/>
        <w:ind w:left="0" w:right="269" w:firstLine="0"/>
        <w:jc w:val="left"/>
      </w:pPr>
      <w:r w:rsidRPr="007D63F2">
        <w:t>Rotate the x-axis labels for better readability.</w:t>
      </w:r>
    </w:p>
    <w:p w:rsidR="007D63F2" w:rsidRPr="007D63F2" w:rsidRDefault="007D63F2" w:rsidP="007D63F2">
      <w:pPr>
        <w:spacing w:after="0" w:line="259" w:lineRule="auto"/>
        <w:ind w:left="0" w:right="269" w:firstLine="0"/>
        <w:jc w:val="left"/>
      </w:pPr>
      <w:r w:rsidRPr="007D63F2">
        <w:lastRenderedPageBreak/>
        <w:t>Add appropriate labels and titles to the plot.</w:t>
      </w:r>
    </w:p>
    <w:p w:rsidR="007D63F2" w:rsidRPr="007D63F2" w:rsidRDefault="007D63F2" w:rsidP="007D63F2">
      <w:pPr>
        <w:spacing w:after="0" w:line="259" w:lineRule="auto"/>
        <w:ind w:left="0" w:right="269" w:firstLine="0"/>
        <w:jc w:val="left"/>
      </w:pPr>
      <w:r w:rsidRPr="007D63F2">
        <w:t>Analyze Population Density Distribution:</w:t>
      </w:r>
    </w:p>
    <w:p w:rsidR="007D63F2" w:rsidRPr="007D63F2" w:rsidRDefault="007D63F2" w:rsidP="007D63F2">
      <w:pPr>
        <w:spacing w:after="0" w:line="259" w:lineRule="auto"/>
        <w:ind w:left="0" w:right="269" w:firstLine="0"/>
        <w:jc w:val="left"/>
      </w:pPr>
    </w:p>
    <w:p w:rsidR="007D63F2" w:rsidRPr="007D63F2" w:rsidRDefault="007D63F2" w:rsidP="007D63F2">
      <w:pPr>
        <w:spacing w:after="0" w:line="259" w:lineRule="auto"/>
        <w:ind w:left="0" w:right="269" w:firstLine="0"/>
        <w:jc w:val="left"/>
      </w:pPr>
      <w:r w:rsidRPr="007D63F2">
        <w:t>Calculate the standard deviation of the population density.</w:t>
      </w:r>
    </w:p>
    <w:p w:rsidR="007D63F2" w:rsidRPr="007D63F2" w:rsidRDefault="007D63F2" w:rsidP="007D63F2">
      <w:pPr>
        <w:spacing w:after="0" w:line="259" w:lineRule="auto"/>
        <w:ind w:left="0" w:right="269" w:firstLine="0"/>
        <w:jc w:val="left"/>
      </w:pPr>
      <w:r w:rsidRPr="007D63F2">
        <w:t>Compare the standard deviation to a predefined threshold.</w:t>
      </w:r>
    </w:p>
    <w:p w:rsidR="007D63F2" w:rsidRPr="007D63F2" w:rsidRDefault="007D63F2" w:rsidP="007D63F2">
      <w:pPr>
        <w:spacing w:after="0" w:line="259" w:lineRule="auto"/>
        <w:ind w:left="0" w:right="269" w:firstLine="0"/>
        <w:jc w:val="left"/>
      </w:pPr>
      <w:r w:rsidRPr="007D63F2">
        <w:t>If the standard deviation is greater than the threshold, the distribution is considered imbalanced.</w:t>
      </w:r>
    </w:p>
    <w:p w:rsidR="007D63F2" w:rsidRPr="007D63F2" w:rsidRDefault="007D63F2" w:rsidP="007D63F2">
      <w:pPr>
        <w:spacing w:after="0" w:line="259" w:lineRule="auto"/>
        <w:ind w:left="0" w:right="269" w:firstLine="0"/>
        <w:jc w:val="left"/>
      </w:pPr>
      <w:r w:rsidRPr="007D63F2">
        <w:t>If the standard deviation is less than or equal to the threshold, the distribution is considered balanced.</w:t>
      </w:r>
    </w:p>
    <w:p w:rsidR="007D63F2" w:rsidRPr="007D63F2" w:rsidRDefault="007D63F2" w:rsidP="007D63F2">
      <w:pPr>
        <w:spacing w:after="0" w:line="259" w:lineRule="auto"/>
        <w:ind w:left="0" w:right="269" w:firstLine="0"/>
        <w:jc w:val="left"/>
      </w:pPr>
      <w:r w:rsidRPr="007D63F2">
        <w:t>Display Output:</w:t>
      </w:r>
    </w:p>
    <w:p w:rsidR="007D63F2" w:rsidRPr="007D63F2" w:rsidRDefault="007D63F2" w:rsidP="007D63F2">
      <w:pPr>
        <w:spacing w:after="0" w:line="259" w:lineRule="auto"/>
        <w:ind w:left="0" w:right="269" w:firstLine="0"/>
        <w:jc w:val="left"/>
      </w:pPr>
    </w:p>
    <w:p w:rsidR="007D63F2" w:rsidRPr="007D63F2" w:rsidRDefault="007D63F2" w:rsidP="007D63F2">
      <w:pPr>
        <w:spacing w:after="0" w:line="259" w:lineRule="auto"/>
        <w:ind w:left="0" w:right="269" w:firstLine="0"/>
        <w:jc w:val="left"/>
      </w:pPr>
      <w:r w:rsidRPr="007D63F2">
        <w:t>Display the bar plot.</w:t>
      </w:r>
    </w:p>
    <w:p w:rsidR="00CD7A8D" w:rsidRDefault="007D63F2" w:rsidP="007D63F2">
      <w:pPr>
        <w:spacing w:after="0" w:line="259" w:lineRule="auto"/>
        <w:ind w:left="0" w:right="269" w:firstLine="0"/>
        <w:jc w:val="left"/>
      </w:pPr>
      <w:r w:rsidRPr="007D63F2">
        <w:t>Print the analysis of population density distribution (balanced or imbalanced).</w:t>
      </w:r>
    </w:p>
    <w:p w:rsidR="00CD7A8D" w:rsidRDefault="00CD7A8D" w:rsidP="007D63F2">
      <w:pPr>
        <w:spacing w:after="0" w:line="259" w:lineRule="auto"/>
        <w:ind w:left="0" w:right="269" w:firstLine="0"/>
        <w:jc w:val="left"/>
      </w:pPr>
    </w:p>
    <w:p w:rsidR="00CD7A8D" w:rsidRDefault="00CD7A8D">
      <w:pPr>
        <w:spacing w:after="0" w:line="259" w:lineRule="auto"/>
        <w:ind w:left="0" w:right="269" w:firstLine="0"/>
        <w:jc w:val="right"/>
      </w:pPr>
    </w:p>
    <w:p w:rsidR="00CD7A8D" w:rsidRDefault="00CD7A8D">
      <w:pPr>
        <w:spacing w:after="0" w:line="259" w:lineRule="auto"/>
        <w:ind w:left="0" w:right="269" w:firstLine="0"/>
        <w:jc w:val="right"/>
      </w:pPr>
    </w:p>
    <w:p w:rsidR="00CD7A8D" w:rsidRDefault="00CD7A8D">
      <w:pPr>
        <w:spacing w:after="0" w:line="259" w:lineRule="auto"/>
        <w:ind w:left="0" w:right="269" w:firstLine="0"/>
        <w:jc w:val="right"/>
      </w:pPr>
    </w:p>
    <w:p w:rsidR="00CD7A8D" w:rsidRDefault="00CD7A8D">
      <w:pPr>
        <w:spacing w:after="0" w:line="259" w:lineRule="auto"/>
        <w:ind w:left="0" w:right="269" w:firstLine="0"/>
        <w:jc w:val="right"/>
      </w:pPr>
    </w:p>
    <w:p w:rsidR="00C943D4" w:rsidRDefault="00C943D4" w:rsidP="00C943D4">
      <w:pPr>
        <w:pStyle w:val="Heading3"/>
        <w:ind w:left="449"/>
        <w:rPr>
          <w:bCs/>
          <w:sz w:val="32"/>
          <w:szCs w:val="32"/>
        </w:rPr>
      </w:pPr>
      <w:r>
        <w:rPr>
          <w:bCs/>
          <w:sz w:val="32"/>
          <w:szCs w:val="32"/>
        </w:rPr>
        <w:t xml:space="preserve">Flow Diagram </w:t>
      </w:r>
      <w:proofErr w:type="gramStart"/>
      <w:r>
        <w:rPr>
          <w:bCs/>
          <w:sz w:val="32"/>
          <w:szCs w:val="32"/>
        </w:rPr>
        <w:t>Of</w:t>
      </w:r>
      <w:proofErr w:type="gramEnd"/>
      <w:r>
        <w:rPr>
          <w:bCs/>
          <w:sz w:val="32"/>
          <w:szCs w:val="32"/>
        </w:rPr>
        <w:t xml:space="preserve"> Project </w:t>
      </w:r>
    </w:p>
    <w:p w:rsidR="00CD7A8D" w:rsidRDefault="000B21F5">
      <w:pPr>
        <w:spacing w:after="0" w:line="259" w:lineRule="auto"/>
        <w:ind w:left="0" w:right="269" w:firstLine="0"/>
        <w:jc w:val="right"/>
      </w:pPr>
      <w:r w:rsidRPr="000B21F5">
        <w:rPr>
          <w:noProof/>
        </w:rPr>
        <w:pict>
          <v:oval id="Oval 480" o:spid="_x0000_s1030" style="position:absolute;left:0;text-align:left;margin-left:115.15pt;margin-top:.7pt;width:108.75pt;height:52.6pt;z-index:251703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" fillcolor="#4f81bd [3204]" strokecolor="#243f60 [1604]" strokeweight="2pt">
            <v:textbox>
              <w:txbxContent>
                <w:p w:rsidR="007443C2" w:rsidRPr="007443C2" w:rsidRDefault="007443C2" w:rsidP="007443C2">
                  <w:pPr>
                    <w:ind w:left="0"/>
                    <w:jc w:val="center"/>
                    <w:rPr>
                      <w:lang w:val="en-GB"/>
                    </w:rPr>
                  </w:pPr>
                  <w:r>
                    <w:rPr>
                      <w:lang w:val="en-GB"/>
                    </w:rPr>
                    <w:t>start</w:t>
                  </w:r>
                </w:p>
              </w:txbxContent>
            </v:textbox>
          </v:oval>
        </w:pict>
      </w:r>
      <w:r w:rsidR="00D876B6">
        <w:t>age pyramid</w:t>
      </w:r>
    </w:p>
    <w:p w:rsidR="00CD7A8D" w:rsidRDefault="00CD7A8D">
      <w:pPr>
        <w:spacing w:after="0" w:line="259" w:lineRule="auto"/>
        <w:ind w:left="0" w:right="269" w:firstLine="0"/>
        <w:jc w:val="right"/>
      </w:pPr>
    </w:p>
    <w:p w:rsidR="00CD7A8D" w:rsidRDefault="00CD7A8D">
      <w:pPr>
        <w:spacing w:after="0" w:line="259" w:lineRule="auto"/>
        <w:ind w:left="0" w:right="269" w:firstLine="0"/>
        <w:jc w:val="right"/>
      </w:pPr>
    </w:p>
    <w:p w:rsidR="00CD7A8D" w:rsidRDefault="000B21F5">
      <w:pPr>
        <w:spacing w:after="0" w:line="259" w:lineRule="auto"/>
        <w:ind w:left="0" w:right="269" w:firstLine="0"/>
        <w:jc w:val="right"/>
      </w:pPr>
      <w:r w:rsidRPr="000B21F5">
        <w:rPr>
          <w:noProof/>
        </w:rPr>
        <w:pict>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482" o:spid="_x0000_s1031" type="#_x0000_t7" style="position:absolute;left:0;text-align:left;margin-left:74.3pt;margin-top:.6pt;width:186.9pt;height:135.8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" adj="3925" fillcolor="#4f81bd [3204]" strokecolor="#243f60 [1604]" strokeweight="2pt">
            <v:textbox>
              <w:txbxContent>
                <w:p w:rsidR="007443C2" w:rsidRDefault="007443C2" w:rsidP="007443C2">
                  <w:pPr>
                    <w:ind w:left="0"/>
                    <w:jc w:val="center"/>
                    <w:rPr>
                      <w:lang w:val="en-GB"/>
                    </w:rPr>
                  </w:pPr>
                  <w:r>
                    <w:rPr>
                      <w:lang w:val="en-GB"/>
                    </w:rPr>
                    <w:t>Age groups</w:t>
                  </w:r>
                </w:p>
                <w:p w:rsidR="007443C2" w:rsidRDefault="007443C2" w:rsidP="007443C2">
                  <w:pPr>
                    <w:ind w:left="0"/>
                    <w:jc w:val="center"/>
                    <w:rPr>
                      <w:lang w:val="en-GB"/>
                    </w:rPr>
                  </w:pPr>
                  <w:proofErr w:type="spellStart"/>
                  <w:r>
                    <w:rPr>
                      <w:lang w:val="en-GB"/>
                    </w:rPr>
                    <w:t>Male_pop</w:t>
                  </w:r>
                  <w:proofErr w:type="spellEnd"/>
                </w:p>
                <w:p w:rsidR="007443C2" w:rsidRDefault="007443C2" w:rsidP="007443C2">
                  <w:pPr>
                    <w:ind w:left="0"/>
                    <w:jc w:val="center"/>
                    <w:rPr>
                      <w:lang w:val="en-GB"/>
                    </w:rPr>
                  </w:pPr>
                  <w:proofErr w:type="spellStart"/>
                  <w:r>
                    <w:rPr>
                      <w:lang w:val="en-GB"/>
                    </w:rPr>
                    <w:t>Female_pop</w:t>
                  </w:r>
                  <w:proofErr w:type="spellEnd"/>
                </w:p>
                <w:p w:rsidR="007443C2" w:rsidRDefault="007443C2" w:rsidP="007443C2">
                  <w:pPr>
                    <w:ind w:left="0"/>
                    <w:jc w:val="center"/>
                    <w:rPr>
                      <w:lang w:val="en-GB"/>
                    </w:rPr>
                  </w:pPr>
                  <w:proofErr w:type="spellStart"/>
                  <w:r>
                    <w:rPr>
                      <w:lang w:val="en-GB"/>
                    </w:rPr>
                    <w:t>Male_literacy</w:t>
                  </w:r>
                  <w:proofErr w:type="spellEnd"/>
                </w:p>
                <w:p w:rsidR="007443C2" w:rsidRPr="007443C2" w:rsidRDefault="007443C2" w:rsidP="007443C2">
                  <w:pPr>
                    <w:ind w:left="0"/>
                    <w:jc w:val="center"/>
                    <w:rPr>
                      <w:lang w:val="en-GB"/>
                    </w:rPr>
                  </w:pPr>
                  <w:proofErr w:type="spellStart"/>
                  <w:r>
                    <w:rPr>
                      <w:lang w:val="en-GB"/>
                    </w:rPr>
                    <w:t>Female_literacy</w:t>
                  </w:r>
                  <w:proofErr w:type="spellEnd"/>
                </w:p>
              </w:txbxContent>
            </v:textbox>
          </v:shape>
        </w:pict>
      </w:r>
    </w:p>
    <w:p w:rsidR="00CD7A8D" w:rsidRDefault="00CD7A8D">
      <w:pPr>
        <w:spacing w:after="0" w:line="259" w:lineRule="auto"/>
        <w:ind w:left="0" w:right="269" w:firstLine="0"/>
        <w:jc w:val="right"/>
      </w:pPr>
    </w:p>
    <w:p w:rsidR="00CD7A8D" w:rsidRDefault="00CD7A8D">
      <w:pPr>
        <w:spacing w:after="0" w:line="259" w:lineRule="auto"/>
        <w:ind w:left="0" w:right="269" w:firstLine="0"/>
        <w:jc w:val="right"/>
      </w:pPr>
    </w:p>
    <w:p w:rsidR="00CD7A8D" w:rsidRDefault="00CD7A8D">
      <w:pPr>
        <w:spacing w:after="0" w:line="259" w:lineRule="auto"/>
        <w:ind w:left="0" w:right="269" w:firstLine="0"/>
        <w:jc w:val="right"/>
      </w:pPr>
    </w:p>
    <w:p w:rsidR="00CD7A8D" w:rsidRDefault="00CD7A8D">
      <w:pPr>
        <w:spacing w:after="0" w:line="259" w:lineRule="auto"/>
        <w:ind w:left="0" w:right="269" w:firstLine="0"/>
        <w:jc w:val="right"/>
      </w:pPr>
    </w:p>
    <w:p w:rsidR="00CD7A8D" w:rsidRDefault="00CD7A8D">
      <w:pPr>
        <w:spacing w:after="0" w:line="259" w:lineRule="auto"/>
        <w:ind w:left="0" w:right="269" w:firstLine="0"/>
        <w:jc w:val="right"/>
      </w:pPr>
    </w:p>
    <w:p w:rsidR="00CD7A8D" w:rsidRDefault="00CD7A8D">
      <w:pPr>
        <w:spacing w:after="0" w:line="259" w:lineRule="auto"/>
        <w:ind w:left="0" w:right="269" w:firstLine="0"/>
        <w:jc w:val="right"/>
      </w:pPr>
    </w:p>
    <w:p w:rsidR="00CD7A8D" w:rsidRDefault="000B21F5">
      <w:pPr>
        <w:spacing w:after="0" w:line="259" w:lineRule="auto"/>
        <w:ind w:left="0" w:right="269" w:firstLine="0"/>
        <w:jc w:val="right"/>
      </w:pPr>
      <w:r w:rsidRPr="000B21F5">
        <w:rPr>
          <w:noProof/>
          <w:sz w:val="20"/>
        </w:rPr>
        <w:pict>
          <v:shapetype id="_x0000_t32" coordsize="21600,21600" o:spt="32" o:oned="t" path="m,l21600,21600e" filled="f">
            <v:path arrowok="t" fillok="f" o:connecttype="none"/>
            <o:lock v:ext="edit" shapetype="t"/>
          </v:shapetype>
          <v:shape id="Straight Arrow Connector 83" o:spid="_x0000_s1129" type="#_x0000_t32" style="position:absolute;left:0;text-align:left;margin-left:157.8pt;margin-top:.4pt;width:2.8pt;height:7.7pt;z-index:2517381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" strokecolor="#4579b8 [3044]">
            <v:stroke endarrow="block"/>
          </v:shape>
        </w:pict>
      </w:r>
      <w:r w:rsidRPr="000B21F5">
        <w:rPr>
          <w:noProof/>
          <w:sz w:val="20"/>
        </w:rPr>
        <w:pict>
          <v:rect id="Rectangle 484" o:spid="_x0000_s1032" style="position:absolute;left:0;text-align:left;margin-left:42.6pt;margin-top:10.15pt;width:239.45pt;height:77.6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" fillcolor="#4f81bd [3204]" strokecolor="#243f60 [1604]" strokeweight="2pt">
            <v:textbox>
              <w:txbxContent>
                <w:p w:rsidR="007443C2" w:rsidRDefault="007443C2" w:rsidP="007443C2">
                  <w:pPr>
                    <w:ind w:left="0"/>
                    <w:jc w:val="center"/>
                    <w:rPr>
                      <w:lang w:val="en-GB"/>
                    </w:rPr>
                  </w:pPr>
                  <w:r>
                    <w:rPr>
                      <w:lang w:val="en-GB"/>
                    </w:rPr>
                    <w:t>Convert to numeric then long data form then</w:t>
                  </w:r>
                </w:p>
                <w:p w:rsidR="00C20CB3" w:rsidRDefault="007443C2" w:rsidP="00C20CB3">
                  <w:pPr>
                    <w:ind w:left="0"/>
                    <w:jc w:val="center"/>
                    <w:rPr>
                      <w:lang w:val="en-GB"/>
                    </w:rPr>
                  </w:pPr>
                  <w:proofErr w:type="spellStart"/>
                  <w:proofErr w:type="gramStart"/>
                  <w:r>
                    <w:rPr>
                      <w:lang w:val="en-GB"/>
                    </w:rPr>
                    <w:t>Ggplot</w:t>
                  </w:r>
                  <w:proofErr w:type="spellEnd"/>
                  <w:r>
                    <w:rPr>
                      <w:lang w:val="en-GB"/>
                    </w:rPr>
                    <w:t>(</w:t>
                  </w:r>
                  <w:proofErr w:type="spellStart"/>
                  <w:proofErr w:type="gramEnd"/>
                  <w:r>
                    <w:rPr>
                      <w:lang w:val="en-GB"/>
                    </w:rPr>
                    <w:t>data,aes</w:t>
                  </w:r>
                  <w:proofErr w:type="spellEnd"/>
                  <w:r w:rsidR="00C20CB3">
                    <w:rPr>
                      <w:lang w:val="en-GB"/>
                    </w:rPr>
                    <w:t>(x= age group, y=</w:t>
                  </w:r>
                  <w:proofErr w:type="spellStart"/>
                  <w:r w:rsidR="00C20CB3">
                    <w:rPr>
                      <w:lang w:val="en-GB"/>
                    </w:rPr>
                    <w:t>population,fill</w:t>
                  </w:r>
                  <w:proofErr w:type="spellEnd"/>
                  <w:r w:rsidR="00C20CB3">
                    <w:rPr>
                      <w:lang w:val="en-GB"/>
                    </w:rPr>
                    <w:t>=</w:t>
                  </w:r>
                  <w:proofErr w:type="spellStart"/>
                  <w:r w:rsidR="00C20CB3">
                    <w:rPr>
                      <w:lang w:val="en-GB"/>
                    </w:rPr>
                    <w:t>gender,group</w:t>
                  </w:r>
                  <w:proofErr w:type="spellEnd"/>
                  <w:r w:rsidR="00C20CB3">
                    <w:rPr>
                      <w:lang w:val="en-GB"/>
                    </w:rPr>
                    <w:t>=gender</w:t>
                  </w:r>
                </w:p>
                <w:p w:rsidR="00C20CB3" w:rsidRDefault="00C20CB3" w:rsidP="00C20CB3">
                  <w:pPr>
                    <w:ind w:left="0"/>
                    <w:rPr>
                      <w:lang w:val="en-GB"/>
                    </w:rPr>
                  </w:pPr>
                </w:p>
                <w:p w:rsidR="00C20CB3" w:rsidRPr="007443C2" w:rsidRDefault="00C20CB3" w:rsidP="00C20CB3">
                  <w:pPr>
                    <w:ind w:left="0"/>
                    <w:jc w:val="center"/>
                    <w:rPr>
                      <w:lang w:val="en-GB"/>
                    </w:rPr>
                  </w:pPr>
                </w:p>
              </w:txbxContent>
            </v:textbox>
          </v:rect>
        </w:pict>
      </w:r>
    </w:p>
    <w:p w:rsidR="00836360" w:rsidRDefault="00836360">
      <w:pPr>
        <w:spacing w:after="0" w:line="259" w:lineRule="auto"/>
        <w:ind w:left="0" w:firstLine="0"/>
        <w:jc w:val="left"/>
      </w:pPr>
    </w:p>
    <w:p w:rsidR="00836360" w:rsidRDefault="00836360">
      <w:pPr>
        <w:spacing w:after="0" w:line="259" w:lineRule="auto"/>
        <w:ind w:left="0" w:firstLine="0"/>
        <w:jc w:val="left"/>
      </w:pPr>
    </w:p>
    <w:p w:rsidR="00836360" w:rsidRDefault="00836360">
      <w:pPr>
        <w:spacing w:after="0" w:line="259" w:lineRule="auto"/>
        <w:ind w:left="0" w:firstLine="0"/>
        <w:jc w:val="left"/>
      </w:pPr>
    </w:p>
    <w:p w:rsidR="00836360" w:rsidRDefault="000B21F5">
      <w:pPr>
        <w:spacing w:after="0" w:line="259" w:lineRule="auto"/>
        <w:ind w:left="0" w:firstLine="0"/>
        <w:jc w:val="left"/>
      </w:pPr>
      <w:r w:rsidRPr="000B21F5">
        <w:rPr>
          <w:b/>
          <w:noProof/>
          <w:sz w:val="12"/>
        </w:rPr>
        <w:pict>
          <v:shape id="Straight Arrow Connector 500" o:spid="_x0000_s1128" type="#_x0000_t32" style="position:absolute;margin-left:156.5pt;margin-top:4.4pt;width:1.45pt;height:14.8pt;flip:x;z-index:251715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" strokecolor="#4579b8 [3044]">
            <v:stroke endarrow="block"/>
          </v:shape>
        </w:pict>
      </w:r>
      <w:r w:rsidRPr="000B21F5">
        <w:rPr>
          <w:b/>
          <w:noProof/>
          <w:sz w:val="12"/>
        </w:rPr>
        <w:pict>
          <v:shapetype id="_x0000_t4" coordsize="21600,21600" o:spt="4" path="m10800,l,10800,10800,21600,21600,10800xe">
            <v:stroke joinstyle="miter"/>
            <v:path gradientshapeok="t" o:connecttype="rect" textboxrect="5400,5400,16200,16200"/>
          </v:shapetype>
          <v:shape id="Diamond 486" o:spid="_x0000_s1033" type="#_x0000_t4" style="position:absolute;margin-left:87pt;margin-top:18.15pt;width:143pt;height:146.55pt;z-index:2517063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" fillcolor="#4f81bd [3204]" strokecolor="#243f60 [1604]" strokeweight="2pt">
            <v:textbox>
              <w:txbxContent>
                <w:p w:rsidR="00C20CB3" w:rsidRPr="00C20CB3" w:rsidRDefault="00C20CB3" w:rsidP="00C20CB3">
                  <w:pPr>
                    <w:ind w:left="0"/>
                    <w:jc w:val="center"/>
                    <w:rPr>
                      <w:lang w:val="en-GB"/>
                    </w:rPr>
                  </w:pPr>
                  <w:r>
                    <w:rPr>
                      <w:lang w:val="en-GB"/>
                    </w:rPr>
                    <w:t xml:space="preserve">If </w:t>
                  </w:r>
                  <w:proofErr w:type="spellStart"/>
                  <w:r>
                    <w:rPr>
                      <w:lang w:val="en-GB"/>
                    </w:rPr>
                    <w:t>female_pop</w:t>
                  </w:r>
                  <w:proofErr w:type="spellEnd"/>
                  <w:r>
                    <w:rPr>
                      <w:lang w:val="en-GB"/>
                    </w:rPr>
                    <w:t>&gt;</w:t>
                  </w:r>
                  <w:proofErr w:type="spellStart"/>
                  <w:r>
                    <w:rPr>
                      <w:lang w:val="en-GB"/>
                    </w:rPr>
                    <w:t>male_pop</w:t>
                  </w:r>
                  <w:proofErr w:type="spellEnd"/>
                </w:p>
              </w:txbxContent>
            </v:textbox>
          </v:shape>
        </w:pict>
      </w:r>
      <w:r w:rsidRPr="000B21F5">
        <w:rPr>
          <w:rFonts w:ascii="Calibri" w:eastAsia="Calibri" w:hAnsi="Calibri" w:cs="Calibri"/>
          <w:noProof/>
          <w:sz w:val="22"/>
          <w:lang w:val="en-US" w:eastAsia="en-US" w:bidi="mr-IN"/>
        </w:rPr>
        <w:pict>
          <v:group id="Group 31759" o:spid="_x0000_s1126" style="position:absolute;margin-left:24pt;margin-top:24.45pt;width:.5pt;height:794.15pt;z-index:251656192;mso-position-horizontal-relative:page;mso-position-vertical-relative:page" coordsize="60,1008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">
            <v:shape id="Freeform 48" o:spid="_x0000_s1127" style="position:absolute;width:91;height:100858;visibility:visible;mso-wrap-style:square;v-text-anchor:top" coordsize="9144,100858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" path="m,l9144,r,10085832l,10085832,,e" fillcolor="black" strokeweight="0">
              <v:stroke joinstyle="miter"/>
              <v:path arrowok="t"/>
            </v:shape>
            <w10:wrap type="square" anchorx="page" anchory="page"/>
          </v:group>
        </w:pict>
      </w:r>
      <w:r w:rsidRPr="000B21F5">
        <w:rPr>
          <w:rFonts w:ascii="Calibri" w:eastAsia="Calibri" w:hAnsi="Calibri" w:cs="Calibri"/>
          <w:noProof/>
          <w:sz w:val="22"/>
          <w:lang w:val="en-US" w:eastAsia="en-US" w:bidi="mr-IN"/>
        </w:rPr>
        <w:pict>
          <v:group id="Group 31760" o:spid="_x0000_s1124" style="position:absolute;margin-left:572.6pt;margin-top:24.45pt;width:.5pt;height:794.15pt;z-index:251657216;mso-position-horizontal-relative:page;mso-position-vertical-relative:page" coordsize="60,1008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">
            <v:shape id="Freeform 49" o:spid="_x0000_s1125" style="position:absolute;width:91;height:100858;visibility:visible;mso-wrap-style:square;v-text-anchor:top" coordsize="9144,100858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" path="m,l9144,r,10085832l,10085832,,e" fillcolor="black" strokeweight="0">
              <v:stroke joinstyle="miter"/>
              <v:path arrowok="t"/>
            </v:shape>
            <w10:wrap type="square" anchorx="page" anchory="page"/>
          </v:group>
        </w:pict>
      </w:r>
    </w:p>
    <w:p w:rsidR="00836360" w:rsidRDefault="000B21F5">
      <w:pPr>
        <w:spacing w:after="18" w:line="259" w:lineRule="auto"/>
        <w:ind w:left="0" w:firstLine="0"/>
        <w:jc w:val="left"/>
      </w:pPr>
      <w:r w:rsidRPr="000B21F5">
        <w:rPr>
          <w:noProof/>
        </w:rPr>
        <w:lastRenderedPageBreak/>
        <w:pict>
          <v:shape id="Text Box 84" o:spid="_x0000_s1034" type="#_x0000_t202" style="position:absolute;margin-left:201.95pt;margin-top:18.15pt;width:53.1pt;height:24.5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" fillcolor="white [3201]" strokeweight=".5pt">
            <v:textbox>
              <w:txbxContent>
                <w:p w:rsidR="00005B2B" w:rsidRPr="00005B2B" w:rsidRDefault="00005B2B">
                  <w:pPr>
                    <w:ind w:left="0"/>
                    <w:rPr>
                      <w:lang w:val="en-GB"/>
                    </w:rPr>
                  </w:pPr>
                  <w:r>
                    <w:rPr>
                      <w:lang w:val="en-GB"/>
                    </w:rPr>
                    <w:t xml:space="preserve">True </w:t>
                  </w:r>
                </w:p>
              </w:txbxContent>
            </v:textbox>
          </v:shape>
        </w:pict>
      </w:r>
    </w:p>
    <w:p w:rsidR="00836360" w:rsidRDefault="000B21F5">
      <w:pPr>
        <w:spacing w:after="145" w:line="259" w:lineRule="auto"/>
        <w:ind w:left="0" w:firstLine="0"/>
        <w:jc w:val="left"/>
      </w:pPr>
      <w:r w:rsidRPr="000B21F5">
        <w:rPr>
          <w:b/>
          <w:noProof/>
          <w:sz w:val="20"/>
        </w:rPr>
        <w:pict>
          <v:shape id="Parallelogram 496" o:spid="_x0000_s1035" type="#_x0000_t7" style="position:absolute;margin-left:231.05pt;margin-top:20.8pt;width:166.95pt;height:83.2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" adj="2692" fillcolor="#4f81bd [3204]" strokecolor="#243f60 [1604]" strokeweight="2pt">
            <v:textbox>
              <w:txbxContent>
                <w:p w:rsidR="000E34E0" w:rsidRPr="000E34E0" w:rsidRDefault="000E34E0" w:rsidP="000E34E0">
                  <w:pPr>
                    <w:ind w:left="0"/>
                    <w:jc w:val="center"/>
                    <w:rPr>
                      <w:lang w:val="en-GB"/>
                    </w:rPr>
                  </w:pPr>
                  <w:r>
                    <w:rPr>
                      <w:lang w:val="en-GB"/>
                    </w:rPr>
                    <w:t>Print-bell shaped(increasing)</w:t>
                  </w:r>
                </w:p>
              </w:txbxContent>
            </v:textbox>
          </v:shape>
        </w:pict>
      </w:r>
    </w:p>
    <w:p w:rsidR="00836360" w:rsidRDefault="000B21F5">
      <w:pPr>
        <w:spacing w:after="368" w:line="259" w:lineRule="auto"/>
        <w:ind w:left="0" w:firstLine="0"/>
        <w:jc w:val="left"/>
      </w:pPr>
      <w:r w:rsidRPr="000B21F5">
        <w:rPr>
          <w:b/>
          <w:noProof/>
          <w:sz w:val="12"/>
        </w:rPr>
        <w:pict>
          <v:oval id="Oval 498" o:spid="_x0000_s1036" style="position:absolute;margin-left:418.95pt;margin-top:11.55pt;width:97pt;height:54.15pt;z-index:251713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" fillcolor="#4f81bd [3204]" strokecolor="#243f60 [1604]" strokeweight="2pt">
            <v:textbox>
              <w:txbxContent>
                <w:p w:rsidR="000E34E0" w:rsidRPr="000E34E0" w:rsidRDefault="000E34E0" w:rsidP="000E34E0">
                  <w:pPr>
                    <w:ind w:left="0"/>
                    <w:jc w:val="center"/>
                    <w:rPr>
                      <w:lang w:val="en-GB"/>
                    </w:rPr>
                  </w:pPr>
                  <w:r>
                    <w:rPr>
                      <w:lang w:val="en-GB"/>
                    </w:rPr>
                    <w:t>stop</w:t>
                  </w:r>
                </w:p>
              </w:txbxContent>
            </v:textbox>
          </v:oval>
        </w:pict>
      </w:r>
      <w:r w:rsidRPr="000B21F5">
        <w:rPr>
          <w:b/>
          <w:noProof/>
          <w:sz w:val="12"/>
        </w:rPr>
        <w:pict>
          <v:shape id="Straight Arrow Connector 497" o:spid="_x0000_s1123" type="#_x0000_t32" style="position:absolute;margin-left:0;margin-top:28.9pt;width:11.1pt;height:.5pt;flip:y;z-index:251712512;visibility:visible;mso-wrap-style:square;mso-wrap-distance-left:9pt;mso-wrap-distance-top:0;mso-wrap-distance-right:9pt;mso-wrap-distance-bottom:0;mso-position-horizontal:center;mso-position-horizontal-relative:page;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" strokecolor="#4579b8 [3044]" strokeweight="1.5pt">
            <v:stroke endarrow="block"/>
            <w10:wrap anchorx="page"/>
          </v:shape>
        </w:pict>
      </w:r>
    </w:p>
    <w:p w:rsidR="00836360" w:rsidRDefault="000B21F5">
      <w:pPr>
        <w:spacing w:after="0" w:line="259" w:lineRule="auto"/>
        <w:ind w:left="853" w:right="636"/>
        <w:jc w:val="center"/>
        <w:rPr>
          <w:b/>
          <w:sz w:val="44"/>
        </w:rPr>
      </w:pPr>
      <w:r w:rsidRPr="000B21F5">
        <w:rPr>
          <w:b/>
          <w:noProof/>
          <w:sz w:val="44"/>
        </w:rPr>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499" o:spid="_x0000_s1122" type="#_x0000_t34" style="position:absolute;left:0;text-align:left;margin-left:386.3pt;margin-top:4.85pt;width:28.1pt;height:3.55pt;z-index:251714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" strokecolor="#4579b8 [3044]">
            <v:stroke endarrow="block"/>
          </v:shape>
        </w:pict>
      </w:r>
    </w:p>
    <w:p w:rsidR="00836360" w:rsidRDefault="00836360">
      <w:pPr>
        <w:spacing w:after="0" w:line="259" w:lineRule="auto"/>
        <w:ind w:left="853" w:right="636"/>
        <w:jc w:val="center"/>
        <w:rPr>
          <w:b/>
          <w:sz w:val="44"/>
        </w:rPr>
      </w:pPr>
    </w:p>
    <w:p w:rsidR="00836360" w:rsidRDefault="000B21F5">
      <w:pPr>
        <w:spacing w:after="0" w:line="259" w:lineRule="auto"/>
        <w:ind w:left="853" w:right="636"/>
        <w:jc w:val="center"/>
        <w:rPr>
          <w:b/>
          <w:sz w:val="44"/>
        </w:rPr>
      </w:pPr>
      <w:r w:rsidRPr="000B21F5">
        <w:rPr>
          <w:b/>
          <w:noProof/>
          <w:sz w:val="44"/>
        </w:rPr>
        <w:pict>
          <v:shape id="Text Box 85" o:spid="_x0000_s1037" type="#_x0000_t202" style="position:absolute;left:0;text-align:left;margin-left:165.7pt;margin-top:12.55pt;width:44.95pt;height:24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" fillcolor="white [3201]" strokeweight=".5pt">
            <v:textbox>
              <w:txbxContent>
                <w:p w:rsidR="00005B2B" w:rsidRPr="00005B2B" w:rsidRDefault="00005B2B">
                  <w:pPr>
                    <w:ind w:left="0"/>
                    <w:rPr>
                      <w:lang w:val="en-GB"/>
                    </w:rPr>
                  </w:pPr>
                  <w:r>
                    <w:rPr>
                      <w:lang w:val="en-GB"/>
                    </w:rPr>
                    <w:t xml:space="preserve">False </w:t>
                  </w:r>
                </w:p>
              </w:txbxContent>
            </v:textbox>
          </v:shape>
        </w:pict>
      </w:r>
      <w:r w:rsidRPr="000B21F5">
        <w:rPr>
          <w:b/>
          <w:noProof/>
          <w:sz w:val="44"/>
        </w:rPr>
        <w:pict>
          <v:shape id="Straight Arrow Connector 460" o:spid="_x0000_s1121" type="#_x0000_t32" style="position:absolute;left:0;text-align:left;margin-left:157.95pt;margin-top:6.4pt;width:3.6pt;height:19.9pt;flip:x;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" strokecolor="#4579b8 [3044]">
            <v:stroke endarrow="block"/>
          </v:shape>
        </w:pict>
      </w:r>
    </w:p>
    <w:p w:rsidR="00836360" w:rsidRDefault="000B21F5">
      <w:pPr>
        <w:spacing w:after="0" w:line="259" w:lineRule="auto"/>
        <w:ind w:left="853" w:right="636"/>
        <w:jc w:val="center"/>
        <w:rPr>
          <w:b/>
          <w:sz w:val="44"/>
        </w:rPr>
      </w:pPr>
      <w:r w:rsidRPr="000B21F5">
        <w:rPr>
          <w:b/>
          <w:noProof/>
          <w:sz w:val="44"/>
        </w:rPr>
        <w:pict>
          <v:shape id="Diamond 488" o:spid="_x0000_s1038" type="#_x0000_t4" style="position:absolute;left:0;text-align:left;margin-left:82.4pt;margin-top:.55pt;width:151.6pt;height:147.55pt;z-index:2517073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" fillcolor="#4f81bd [3204]" strokecolor="#243f60 [1604]" strokeweight="2pt">
            <v:textbox>
              <w:txbxContent>
                <w:p w:rsidR="00C20CB3" w:rsidRPr="00C20CB3" w:rsidRDefault="00C20CB3" w:rsidP="00C20CB3">
                  <w:pPr>
                    <w:ind w:left="0"/>
                    <w:jc w:val="center"/>
                    <w:rPr>
                      <w:lang w:val="en-GB"/>
                    </w:rPr>
                  </w:pPr>
                  <w:r>
                    <w:rPr>
                      <w:lang w:val="en-GB"/>
                    </w:rPr>
                    <w:t xml:space="preserve">If </w:t>
                  </w:r>
                  <w:proofErr w:type="spellStart"/>
                  <w:r>
                    <w:rPr>
                      <w:lang w:val="en-GB"/>
                    </w:rPr>
                    <w:t>male_pop</w:t>
                  </w:r>
                  <w:proofErr w:type="spellEnd"/>
                  <w:r>
                    <w:rPr>
                      <w:lang w:val="en-GB"/>
                    </w:rPr>
                    <w:t>&lt;</w:t>
                  </w:r>
                  <w:proofErr w:type="spellStart"/>
                  <w:r>
                    <w:rPr>
                      <w:lang w:val="en-GB"/>
                    </w:rPr>
                    <w:t>female_pop</w:t>
                  </w:r>
                  <w:proofErr w:type="spellEnd"/>
                </w:p>
              </w:txbxContent>
            </v:textbox>
          </v:shape>
        </w:pict>
      </w:r>
    </w:p>
    <w:p w:rsidR="00836360" w:rsidRDefault="000B21F5">
      <w:pPr>
        <w:spacing w:after="0" w:line="259" w:lineRule="auto"/>
        <w:ind w:left="853" w:right="636"/>
        <w:jc w:val="center"/>
        <w:rPr>
          <w:b/>
          <w:sz w:val="44"/>
        </w:rPr>
      </w:pPr>
      <w:r w:rsidRPr="000B21F5">
        <w:rPr>
          <w:b/>
          <w:noProof/>
          <w:sz w:val="44"/>
        </w:rPr>
        <w:pict>
          <v:shape id="Text Box 87" o:spid="_x0000_s1039" type="#_x0000_t202" style="position:absolute;left:0;text-align:left;margin-left:0;margin-top:9.45pt;width:38.25pt;height:20.85pt;z-index:251742208;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" fillcolor="white [3201]" strokeweight=".5pt">
            <v:textbox>
              <w:txbxContent>
                <w:p w:rsidR="00005B2B" w:rsidRPr="00005B2B" w:rsidRDefault="00005B2B">
                  <w:pPr>
                    <w:ind w:left="0"/>
                    <w:rPr>
                      <w:lang w:val="en-GB"/>
                    </w:rPr>
                  </w:pPr>
                  <w:r>
                    <w:rPr>
                      <w:lang w:val="en-GB"/>
                    </w:rPr>
                    <w:t>true</w:t>
                  </w:r>
                </w:p>
              </w:txbxContent>
            </v:textbox>
            <w10:wrap anchorx="page"/>
          </v:shape>
        </w:pict>
      </w:r>
      <w:r w:rsidRPr="000B21F5">
        <w:rPr>
          <w:b/>
          <w:noProof/>
          <w:sz w:val="44"/>
        </w:rPr>
        <w:pict>
          <v:shape id="Parallelogram 494" o:spid="_x0000_s1040" type="#_x0000_t7" style="position:absolute;left:0;text-align:left;margin-left:243.25pt;margin-top:12.5pt;width:173.6pt;height:80.1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" adj="2494" fillcolor="#4f81bd [3204]" strokecolor="#243f60 [1604]" strokeweight="2pt">
            <v:textbox>
              <w:txbxContent>
                <w:p w:rsidR="000E34E0" w:rsidRPr="000E34E0" w:rsidRDefault="000E34E0" w:rsidP="000E34E0">
                  <w:pPr>
                    <w:ind w:left="0"/>
                    <w:jc w:val="center"/>
                    <w:rPr>
                      <w:lang w:val="en-GB"/>
                    </w:rPr>
                  </w:pPr>
                  <w:r>
                    <w:rPr>
                      <w:lang w:val="en-GB"/>
                    </w:rPr>
                    <w:t>Print-urn shape(decreasing)</w:t>
                  </w:r>
                </w:p>
              </w:txbxContent>
            </v:textbox>
          </v:shape>
        </w:pict>
      </w:r>
    </w:p>
    <w:p w:rsidR="00836360" w:rsidRDefault="000B21F5">
      <w:pPr>
        <w:spacing w:after="0" w:line="259" w:lineRule="auto"/>
        <w:ind w:left="853" w:right="636"/>
        <w:jc w:val="center"/>
        <w:rPr>
          <w:b/>
          <w:sz w:val="44"/>
        </w:rPr>
      </w:pPr>
      <w:r w:rsidRPr="000B21F5">
        <w:rPr>
          <w:b/>
          <w:noProof/>
          <w:sz w:val="44"/>
        </w:rPr>
        <w:pict>
          <v:oval id="Oval 495" o:spid="_x0000_s1041" style="position:absolute;left:0;text-align:left;margin-left:420pt;margin-top:5.7pt;width:80.15pt;height:64.85pt;z-index:251710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" fillcolor="#4f81bd [3204]" strokecolor="#243f60 [1604]" strokeweight="2pt">
            <v:textbox>
              <w:txbxContent>
                <w:p w:rsidR="000E34E0" w:rsidRPr="000E34E0" w:rsidRDefault="000E34E0" w:rsidP="000E34E0">
                  <w:pPr>
                    <w:ind w:left="0"/>
                    <w:jc w:val="center"/>
                    <w:rPr>
                      <w:lang w:val="en-GB"/>
                    </w:rPr>
                  </w:pPr>
                  <w:r>
                    <w:rPr>
                      <w:lang w:val="en-GB"/>
                    </w:rPr>
                    <w:t>stop</w:t>
                  </w:r>
                </w:p>
              </w:txbxContent>
            </v:textbox>
          </v:oval>
        </w:pict>
      </w:r>
      <w:r w:rsidRPr="000B21F5">
        <w:rPr>
          <w:b/>
          <w:noProof/>
          <w:sz w:val="44"/>
        </w:rPr>
        <w:pict>
          <v:shape id="Straight Arrow Connector 463" o:spid="_x0000_s1120" type="#_x0000_t32" style="position:absolute;left:0;text-align:left;margin-left:0;margin-top:17.5pt;width:24pt;height:.6pt;flip:y;z-index:251678720;visibility:visible;mso-wrap-style:square;mso-wrap-distance-left:9pt;mso-wrap-distance-top:0;mso-wrap-distance-right:9pt;mso-wrap-distance-bottom:0;mso-position-horizontal:center;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" strokecolor="#4579b8 [3044]">
            <v:stroke endarrow="block"/>
            <w10:wrap anchorx="margin"/>
          </v:shape>
        </w:pict>
      </w:r>
    </w:p>
    <w:p w:rsidR="00836360" w:rsidRDefault="000B21F5">
      <w:pPr>
        <w:spacing w:after="0" w:line="259" w:lineRule="auto"/>
        <w:ind w:left="853" w:right="636"/>
        <w:jc w:val="center"/>
        <w:rPr>
          <w:b/>
          <w:sz w:val="44"/>
        </w:rPr>
      </w:pPr>
      <w:r w:rsidRPr="000B21F5">
        <w:rPr>
          <w:b/>
          <w:noProof/>
          <w:sz w:val="44"/>
        </w:rPr>
        <w:pict>
          <v:shape id="Straight Arrow Connector 501" o:spid="_x0000_s1119" type="#_x0000_t32" style="position:absolute;left:0;text-align:left;margin-left:407.2pt;margin-top:3.9pt;width:12.75pt;height:5.6pt;z-index:2517166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" strokecolor="#4579b8 [3044]">
            <v:stroke endarrow="block"/>
          </v:shape>
        </w:pict>
      </w:r>
    </w:p>
    <w:p w:rsidR="00836360" w:rsidRDefault="00836360">
      <w:pPr>
        <w:spacing w:after="0" w:line="259" w:lineRule="auto"/>
        <w:ind w:left="853" w:right="636"/>
        <w:jc w:val="center"/>
        <w:rPr>
          <w:b/>
          <w:sz w:val="44"/>
        </w:rPr>
      </w:pPr>
    </w:p>
    <w:p w:rsidR="00836360" w:rsidRDefault="000B21F5">
      <w:pPr>
        <w:spacing w:after="0" w:line="259" w:lineRule="auto"/>
        <w:ind w:left="853" w:right="636"/>
        <w:jc w:val="center"/>
        <w:rPr>
          <w:b/>
          <w:sz w:val="44"/>
        </w:rPr>
      </w:pPr>
      <w:r w:rsidRPr="000B21F5">
        <w:rPr>
          <w:b/>
          <w:noProof/>
          <w:sz w:val="44"/>
        </w:rPr>
        <w:pict>
          <v:shape id="Text Box 86" o:spid="_x0000_s1042" type="#_x0000_t202" style="position:absolute;left:0;text-align:left;margin-left:170.25pt;margin-top:6.5pt;width:51.55pt;height:21.9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" fillcolor="white [3201]" strokeweight=".5pt">
            <v:textbox>
              <w:txbxContent>
                <w:p w:rsidR="00005B2B" w:rsidRPr="00005B2B" w:rsidRDefault="00005B2B">
                  <w:pPr>
                    <w:ind w:left="0"/>
                    <w:rPr>
                      <w:lang w:val="en-GB"/>
                    </w:rPr>
                  </w:pPr>
                  <w:r>
                    <w:rPr>
                      <w:lang w:val="en-GB"/>
                    </w:rPr>
                    <w:t xml:space="preserve">False </w:t>
                  </w:r>
                </w:p>
              </w:txbxContent>
            </v:textbox>
          </v:shape>
        </w:pict>
      </w:r>
      <w:r w:rsidRPr="000B21F5">
        <w:rPr>
          <w:b/>
          <w:noProof/>
          <w:sz w:val="44"/>
        </w:rPr>
        <w:pict>
          <v:shape id="Connector: Elbow 502" o:spid="_x0000_s1118" type="#_x0000_t34" style="position:absolute;left:0;text-align:left;margin-left:158.1pt;margin-top:15.7pt;width:3.85pt;height:14.8pt;z-index:2517176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" strokecolor="#4579b8 [3044]">
            <v:stroke endarrow="block"/>
          </v:shape>
        </w:pict>
      </w:r>
    </w:p>
    <w:p w:rsidR="00836360" w:rsidRDefault="000B21F5">
      <w:pPr>
        <w:spacing w:after="0" w:line="259" w:lineRule="auto"/>
        <w:ind w:left="853" w:right="636"/>
        <w:jc w:val="center"/>
        <w:rPr>
          <w:b/>
          <w:sz w:val="44"/>
        </w:rPr>
      </w:pPr>
      <w:r w:rsidRPr="000B21F5">
        <w:rPr>
          <w:b/>
          <w:noProof/>
          <w:sz w:val="44"/>
        </w:rPr>
        <w:lastRenderedPageBreak/>
        <w:pict>
          <v:line id="Straight Connector 504" o:spid="_x0000_s1117" style="position:absolute;left:0;text-align:left;z-index:251719680;visibility:visible;mso-wrap-style:square;mso-wrap-distance-left:9pt;mso-wrap-distance-top:0;mso-wrap-distance-right:9pt;mso-wrap-distance-bottom:0;mso-position-horizontal:absolute;mso-position-horizontal-relative:text;mso-position-vertical:absolute;mso-position-vertical-relative:text" from="235.15pt,59.9pt" to="291.3pt,7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" strokecolor="#4579b8 [3044]"/>
        </w:pict>
      </w:r>
      <w:r w:rsidRPr="000B21F5">
        <w:rPr>
          <w:b/>
          <w:noProof/>
          <w:sz w:val="44"/>
        </w:rPr>
        <w:pict>
          <v:oval id="Oval 503" o:spid="_x0000_s1043" style="position:absolute;left:0;text-align:left;margin-left:289.8pt;margin-top:35.4pt;width:119pt;height:58.2pt;z-index:251718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" fillcolor="#4f81bd [3204]" strokecolor="#243f60 [1604]" strokeweight="2pt">
            <v:textbox>
              <w:txbxContent>
                <w:p w:rsidR="000E34E0" w:rsidRPr="000E34E0" w:rsidRDefault="000E34E0" w:rsidP="000E34E0">
                  <w:pPr>
                    <w:ind w:left="0"/>
                    <w:jc w:val="center"/>
                    <w:rPr>
                      <w:lang w:val="en-GB"/>
                    </w:rPr>
                  </w:pPr>
                  <w:r>
                    <w:rPr>
                      <w:lang w:val="en-GB"/>
                    </w:rPr>
                    <w:t>stop</w:t>
                  </w:r>
                </w:p>
              </w:txbxContent>
            </v:textbox>
          </v:oval>
        </w:pict>
      </w:r>
      <w:r w:rsidRPr="000B21F5">
        <w:rPr>
          <w:b/>
          <w:noProof/>
          <w:sz w:val="44"/>
        </w:rPr>
        <w:pict>
          <v:shape id="Parallelogram 489" o:spid="_x0000_s1044" type="#_x0000_t7" style="position:absolute;left:0;text-align:left;margin-left:78.4pt;margin-top:4.25pt;width:164.95pt;height:84.75pt;z-index:251708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" adj="2775" fillcolor="#4f81bd [3204]" strokecolor="#243f60 [1604]" strokeweight="2pt">
            <v:textbox>
              <w:txbxContent>
                <w:p w:rsidR="000E34E0" w:rsidRPr="000E34E0" w:rsidRDefault="000E34E0" w:rsidP="000E34E0">
                  <w:pPr>
                    <w:ind w:left="0"/>
                    <w:jc w:val="center"/>
                    <w:rPr>
                      <w:lang w:val="en-GB"/>
                    </w:rPr>
                  </w:pPr>
                  <w:r>
                    <w:rPr>
                      <w:lang w:val="en-GB"/>
                    </w:rPr>
                    <w:t>Print-Columnar stable shape</w:t>
                  </w:r>
                </w:p>
              </w:txbxContent>
            </v:textbox>
          </v:shape>
        </w:pict>
      </w:r>
    </w:p>
    <w:p w:rsidR="00B12998" w:rsidRDefault="000B21F5">
      <w:pPr>
        <w:spacing w:after="0" w:line="259" w:lineRule="auto"/>
        <w:ind w:left="853" w:right="636"/>
        <w:jc w:val="center"/>
        <w:rPr>
          <w:b/>
          <w:sz w:val="44"/>
        </w:rPr>
      </w:pPr>
      <w:r w:rsidRPr="000B21F5">
        <w:rPr>
          <w:b/>
          <w:noProof/>
          <w:sz w:val="44"/>
        </w:rPr>
        <w:pict>
          <v:shape id="Straight Arrow Connector 76" o:spid="_x0000_s1116" type="#_x0000_t32" style="position:absolute;left:0;text-align:left;margin-left:199.4pt;margin-top:-15.5pt;width:3.6pt;height:37.8pt;flip:x;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" strokecolor="#4579b8 [3044]">
            <v:stroke endarrow="block"/>
          </v:shape>
        </w:pict>
      </w:r>
      <w:r w:rsidRPr="000B21F5">
        <w:rPr>
          <w:b/>
          <w:noProof/>
          <w:sz w:val="44"/>
        </w:rPr>
        <w:pict>
          <v:shape id="Parallelogram 507" o:spid="_x0000_s1045" type="#_x0000_t7" style="position:absolute;left:0;text-align:left;margin-left:112.6pt;margin-top:22.8pt;width:203.75pt;height:101.6pt;z-index:251722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" adj="2693" fillcolor="#4f81bd [3204]" strokecolor="#243f60 [1604]" strokeweight="2pt">
            <v:textbox>
              <w:txbxContent>
                <w:p w:rsidR="00D04E21" w:rsidRDefault="00D04E21" w:rsidP="00D04E21">
                  <w:pPr>
                    <w:ind w:left="0"/>
                    <w:jc w:val="center"/>
                    <w:rPr>
                      <w:lang w:val="en-GB"/>
                    </w:rPr>
                  </w:pPr>
                  <w:r>
                    <w:rPr>
                      <w:lang w:val="en-GB"/>
                    </w:rPr>
                    <w:t>No. of regions</w:t>
                  </w:r>
                </w:p>
                <w:p w:rsidR="00D04E21" w:rsidRDefault="00D04E21" w:rsidP="00D04E21">
                  <w:pPr>
                    <w:ind w:left="0"/>
                    <w:jc w:val="center"/>
                    <w:rPr>
                      <w:lang w:val="en-GB"/>
                    </w:rPr>
                  </w:pPr>
                  <w:r>
                    <w:rPr>
                      <w:lang w:val="en-GB"/>
                    </w:rPr>
                    <w:t>Region name</w:t>
                  </w:r>
                </w:p>
                <w:p w:rsidR="00D04E21" w:rsidRDefault="00D04E21" w:rsidP="00D04E21">
                  <w:pPr>
                    <w:ind w:left="0"/>
                    <w:jc w:val="center"/>
                    <w:rPr>
                      <w:lang w:val="en-GB"/>
                    </w:rPr>
                  </w:pPr>
                  <w:r>
                    <w:rPr>
                      <w:lang w:val="en-GB"/>
                    </w:rPr>
                    <w:t>Population</w:t>
                  </w:r>
                </w:p>
                <w:p w:rsidR="00D04E21" w:rsidRPr="00D04E21" w:rsidRDefault="00D04E21" w:rsidP="00D04E21">
                  <w:pPr>
                    <w:ind w:left="0"/>
                    <w:jc w:val="center"/>
                    <w:rPr>
                      <w:lang w:val="en-GB"/>
                    </w:rPr>
                  </w:pPr>
                  <w:r>
                    <w:rPr>
                      <w:lang w:val="en-GB"/>
                    </w:rPr>
                    <w:t xml:space="preserve">Area </w:t>
                  </w:r>
                </w:p>
              </w:txbxContent>
            </v:textbox>
          </v:shape>
        </w:pict>
      </w:r>
      <w:r w:rsidRPr="000B21F5">
        <w:rPr>
          <w:b/>
          <w:noProof/>
          <w:sz w:val="44"/>
        </w:rPr>
        <w:pict>
          <v:oval id="Oval 506" o:spid="_x0000_s1046" style="position:absolute;left:0;text-align:left;margin-left:145.25pt;margin-top:-39.55pt;width:89.35pt;height:34.2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" fillcolor="#4f81bd [3204]" strokecolor="#243f60 [1604]" strokeweight="2pt">
            <v:textbox>
              <w:txbxContent>
                <w:p w:rsidR="00B12998" w:rsidRPr="00B12998" w:rsidRDefault="00B12998" w:rsidP="00B12998">
                  <w:pPr>
                    <w:ind w:left="0"/>
                    <w:jc w:val="center"/>
                    <w:rPr>
                      <w:lang w:val="en-GB"/>
                    </w:rPr>
                  </w:pPr>
                  <w:r>
                    <w:rPr>
                      <w:lang w:val="en-GB"/>
                    </w:rPr>
                    <w:t>start</w:t>
                  </w:r>
                </w:p>
              </w:txbxContent>
            </v:textbox>
          </v:oval>
        </w:pict>
      </w:r>
      <w:r w:rsidR="00D876B6">
        <w:rPr>
          <w:b/>
          <w:sz w:val="44"/>
        </w:rPr>
        <w:t xml:space="preserve">                                         Population density</w:t>
      </w:r>
    </w:p>
    <w:p w:rsidR="00B12998" w:rsidRDefault="000B21F5">
      <w:pPr>
        <w:spacing w:after="0" w:line="240" w:lineRule="auto"/>
        <w:ind w:left="0" w:firstLine="0"/>
        <w:jc w:val="left"/>
        <w:rPr>
          <w:b/>
          <w:sz w:val="44"/>
        </w:rPr>
      </w:pPr>
      <w:r w:rsidRPr="000B21F5">
        <w:rPr>
          <w:b/>
          <w:noProof/>
          <w:sz w:val="44"/>
        </w:rPr>
        <w:pict>
          <v:shape id="Text Box 82" o:spid="_x0000_s1047" type="#_x0000_t202" style="position:absolute;margin-left:219.3pt;margin-top:399.9pt;width:44.95pt;height:23.45pt;z-index:251737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" fillcolor="white [3201]" strokeweight=".5pt">
            <v:textbox>
              <w:txbxContent>
                <w:p w:rsidR="00005B2B" w:rsidRPr="00005B2B" w:rsidRDefault="00005B2B">
                  <w:pPr>
                    <w:ind w:left="0"/>
                    <w:rPr>
                      <w:lang w:val="en-GB"/>
                    </w:rPr>
                  </w:pPr>
                  <w:r>
                    <w:rPr>
                      <w:lang w:val="en-GB"/>
                    </w:rPr>
                    <w:t xml:space="preserve">False </w:t>
                  </w:r>
                </w:p>
              </w:txbxContent>
            </v:textbox>
            <w10:wrap anchorx="margin"/>
          </v:shape>
        </w:pict>
      </w:r>
      <w:r w:rsidRPr="000B21F5">
        <w:rPr>
          <w:b/>
          <w:noProof/>
          <w:sz w:val="44"/>
        </w:rPr>
        <w:pict>
          <v:line id="Straight Connector 81" o:spid="_x0000_s1115" style="position:absolute;z-index:251736064;visibility:visible;mso-wrap-style:square;mso-wrap-distance-left:9pt;mso-wrap-distance-top:0;mso-wrap-distance-right:9pt;mso-wrap-distance-bottom:0;mso-position-horizontal:absolute;mso-position-horizontal-relative:text;mso-position-vertical:absolute;mso-position-vertical-relative:text" from="423.05pt,333.05pt" to="441.45pt,33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" strokecolor="#4579b8 [3044]"/>
        </w:pict>
      </w:r>
      <w:r w:rsidRPr="000B21F5">
        <w:rPr>
          <w:b/>
          <w:noProof/>
          <w:sz w:val="44"/>
        </w:rPr>
        <w:pict>
          <v:oval id="Oval 80" o:spid="_x0000_s1048" style="position:absolute;margin-left:436.85pt;margin-top:298.8pt;width:60.75pt;height:64.3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" fillcolor="#4f81bd [3204]" strokecolor="#243f60 [1604]" strokeweight="2pt">
            <v:textbox>
              <w:txbxContent>
                <w:p w:rsidR="00005B2B" w:rsidRPr="00005B2B" w:rsidRDefault="00005B2B" w:rsidP="00005B2B">
                  <w:pPr>
                    <w:ind w:left="0"/>
                    <w:jc w:val="center"/>
                    <w:rPr>
                      <w:lang w:val="en-GB"/>
                    </w:rPr>
                  </w:pPr>
                  <w:r>
                    <w:rPr>
                      <w:lang w:val="en-GB"/>
                    </w:rPr>
                    <w:t>stop</w:t>
                  </w:r>
                </w:p>
              </w:txbxContent>
            </v:textbox>
          </v:oval>
        </w:pict>
      </w:r>
      <w:r w:rsidRPr="000B21F5">
        <w:rPr>
          <w:b/>
          <w:noProof/>
          <w:sz w:val="44"/>
        </w:rPr>
        <w:pict>
          <v:shape id="Text Box 79" o:spid="_x0000_s1049" type="#_x0000_t202" style="position:absolute;margin-left:256.1pt;margin-top:284.5pt;width:43.9pt;height:24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" fillcolor="white [3201]" strokeweight=".5pt">
            <v:textbox>
              <w:txbxContent>
                <w:p w:rsidR="00005B2B" w:rsidRPr="00005B2B" w:rsidRDefault="00005B2B">
                  <w:pPr>
                    <w:ind w:left="0"/>
                    <w:rPr>
                      <w:lang w:val="en-GB"/>
                    </w:rPr>
                  </w:pPr>
                  <w:r>
                    <w:rPr>
                      <w:lang w:val="en-GB"/>
                    </w:rPr>
                    <w:t xml:space="preserve">True </w:t>
                  </w:r>
                </w:p>
              </w:txbxContent>
            </v:textbox>
          </v:shape>
        </w:pict>
      </w:r>
      <w:r w:rsidRPr="000B21F5">
        <w:rPr>
          <w:b/>
          <w:noProof/>
          <w:sz w:val="44"/>
        </w:rPr>
        <w:pict>
          <v:oval id="Oval 75" o:spid="_x0000_s1050" style="position:absolute;margin-left:134pt;margin-top:525pt;width:119.5pt;height:71.5pt;z-index:251729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" fillcolor="#4f81bd [3204]" strokecolor="#243f60 [1604]" strokeweight="2pt">
            <v:textbox>
              <w:txbxContent>
                <w:p w:rsidR="00005B2B" w:rsidRPr="00005B2B" w:rsidRDefault="00005B2B" w:rsidP="00005B2B">
                  <w:pPr>
                    <w:ind w:left="0"/>
                    <w:jc w:val="center"/>
                    <w:rPr>
                      <w:lang w:val="en-GB"/>
                    </w:rPr>
                  </w:pPr>
                  <w:r>
                    <w:rPr>
                      <w:lang w:val="en-GB"/>
                    </w:rPr>
                    <w:t>stop</w:t>
                  </w:r>
                </w:p>
              </w:txbxContent>
            </v:textbox>
          </v:oval>
        </w:pict>
      </w:r>
      <w:r w:rsidRPr="000B21F5">
        <w:rPr>
          <w:b/>
          <w:noProof/>
          <w:sz w:val="44"/>
        </w:rPr>
        <w:pict>
          <v:shape id="Straight Arrow Connector 78" o:spid="_x0000_s1114" type="#_x0000_t32" style="position:absolute;margin-left:192.25pt;margin-top:491.85pt;width:1.55pt;height:31.65pt;flip:x;z-index:251732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" strokecolor="#4579b8 [3044]">
            <v:stroke endarrow="block"/>
          </v:shape>
        </w:pict>
      </w:r>
      <w:r w:rsidRPr="000B21F5">
        <w:rPr>
          <w:b/>
          <w:noProof/>
          <w:sz w:val="44"/>
        </w:rPr>
        <w:pict>
          <v:shape id="Straight Arrow Connector 77" o:spid="_x0000_s1113" type="#_x0000_t32" style="position:absolute;margin-left:209.05pt;margin-top:94.55pt;width:3.6pt;height:28.55pt;flip:x;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" strokecolor="#4579b8 [3044]">
            <v:stroke endarrow="block"/>
          </v:shape>
        </w:pict>
      </w:r>
      <w:r w:rsidRPr="000B21F5">
        <w:rPr>
          <w:b/>
          <w:noProof/>
          <w:sz w:val="44"/>
        </w:rPr>
        <w:pict>
          <v:shape id="Straight Arrow Connector 73" o:spid="_x0000_s1112" type="#_x0000_t32" style="position:absolute;margin-left:205.95pt;margin-top:241.6pt;width:6.65pt;height:27.55pt;z-index:2517278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" strokecolor="#4579b8 [3044]">
            <v:stroke endarrow="block"/>
          </v:shape>
        </w:pict>
      </w:r>
      <w:r w:rsidRPr="000B21F5">
        <w:rPr>
          <w:b/>
          <w:noProof/>
          <w:sz w:val="44"/>
        </w:rPr>
        <w:pict>
          <v:rect id="Rectangle 505" o:spid="_x0000_s1051" style="position:absolute;margin-left:89.55pt;margin-top:125.15pt;width:213.95pt;height:114.4pt;z-index:251720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" fillcolor="#4f81bd [3204]" strokecolor="#243f60 [1604]" strokeweight="2pt">
            <v:textbox>
              <w:txbxContent>
                <w:p w:rsidR="00D04E21" w:rsidRDefault="00D04E21" w:rsidP="00D04E21">
                  <w:pPr>
                    <w:ind w:left="0"/>
                    <w:jc w:val="center"/>
                    <w:rPr>
                      <w:lang w:val="en-GB"/>
                    </w:rPr>
                  </w:pPr>
                  <w:r>
                    <w:rPr>
                      <w:lang w:val="en-GB"/>
                    </w:rPr>
                    <w:t>Density=population/area</w:t>
                  </w:r>
                </w:p>
                <w:p w:rsidR="00D04E21" w:rsidRPr="00D04E21" w:rsidRDefault="00D04E21" w:rsidP="00D04E21">
                  <w:pPr>
                    <w:ind w:left="0"/>
                    <w:jc w:val="center"/>
                    <w:rPr>
                      <w:lang w:val="en-GB"/>
                    </w:rPr>
                  </w:pPr>
                  <w:proofErr w:type="spellStart"/>
                  <w:proofErr w:type="gramStart"/>
                  <w:r>
                    <w:rPr>
                      <w:lang w:val="en-GB"/>
                    </w:rPr>
                    <w:t>Ggplot</w:t>
                  </w:r>
                  <w:proofErr w:type="spellEnd"/>
                  <w:r>
                    <w:rPr>
                      <w:lang w:val="en-GB"/>
                    </w:rPr>
                    <w:t>(</w:t>
                  </w:r>
                  <w:proofErr w:type="spellStart"/>
                  <w:proofErr w:type="gramEnd"/>
                  <w:r>
                    <w:rPr>
                      <w:lang w:val="en-GB"/>
                    </w:rPr>
                    <w:t>regiondata,aes</w:t>
                  </w:r>
                  <w:proofErr w:type="spellEnd"/>
                  <w:r>
                    <w:rPr>
                      <w:lang w:val="en-GB"/>
                    </w:rPr>
                    <w:t>(x=</w:t>
                  </w:r>
                  <w:proofErr w:type="spellStart"/>
                  <w:r>
                    <w:rPr>
                      <w:lang w:val="en-GB"/>
                    </w:rPr>
                    <w:t>region,y</w:t>
                  </w:r>
                  <w:proofErr w:type="spellEnd"/>
                  <w:r>
                    <w:rPr>
                      <w:lang w:val="en-GB"/>
                    </w:rPr>
                    <w:t>=population density))</w:t>
                  </w:r>
                </w:p>
              </w:txbxContent>
            </v:textbox>
          </v:rect>
        </w:pict>
      </w:r>
      <w:r w:rsidRPr="000B21F5">
        <w:rPr>
          <w:b/>
          <w:noProof/>
          <w:sz w:val="44"/>
        </w:rPr>
        <w:pict>
          <v:shape id="Parallelogram 510" o:spid="_x0000_s1052" type="#_x0000_t7" style="position:absolute;margin-left:125.35pt;margin-top:423.4pt;width:161.85pt;height:66.9pt;z-index:251725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" adj="2232" fillcolor="#4f81bd [3204]" strokecolor="#243f60 [1604]" strokeweight="2pt">
            <v:textbox>
              <w:txbxContent>
                <w:p w:rsidR="00005B2B" w:rsidRPr="00005B2B" w:rsidRDefault="00005B2B" w:rsidP="00005B2B">
                  <w:pPr>
                    <w:ind w:left="0"/>
                    <w:jc w:val="center"/>
                    <w:rPr>
                      <w:lang w:val="en-GB"/>
                    </w:rPr>
                  </w:pPr>
                  <w:r>
                    <w:rPr>
                      <w:lang w:val="en-GB"/>
                    </w:rPr>
                    <w:t>Print-balanced density</w:t>
                  </w:r>
                </w:p>
              </w:txbxContent>
            </v:textbox>
          </v:shape>
        </w:pict>
      </w:r>
      <w:r w:rsidRPr="000B21F5">
        <w:rPr>
          <w:b/>
          <w:noProof/>
          <w:sz w:val="44"/>
        </w:rPr>
        <w:pict>
          <v:shape id="Diamond 508" o:spid="_x0000_s1053" type="#_x0000_t4" style="position:absolute;margin-left:145.25pt;margin-top:272.75pt;width:129.2pt;height:125.1pt;z-index:251723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" fillcolor="#4f81bd [3204]" strokecolor="#243f60 [1604]" strokeweight="2pt">
            <v:textbox>
              <w:txbxContent>
                <w:p w:rsidR="00D04E21" w:rsidRPr="00D04E21" w:rsidRDefault="00D04E21" w:rsidP="00D04E21">
                  <w:pPr>
                    <w:ind w:left="0"/>
                    <w:jc w:val="center"/>
                    <w:rPr>
                      <w:lang w:val="en-GB"/>
                    </w:rPr>
                  </w:pPr>
                  <w:r>
                    <w:rPr>
                      <w:lang w:val="en-GB"/>
                    </w:rPr>
                    <w:t>Density&gt;Threshold</w:t>
                  </w:r>
                </w:p>
              </w:txbxContent>
            </v:textbox>
          </v:shape>
        </w:pict>
      </w:r>
      <w:r w:rsidRPr="000B21F5">
        <w:rPr>
          <w:b/>
          <w:noProof/>
          <w:sz w:val="44"/>
        </w:rPr>
        <w:pict>
          <v:shape id="Straight Arrow Connector 74" o:spid="_x0000_s1111" type="#_x0000_t32" style="position:absolute;margin-left:207.55pt;margin-top:392.25pt;width:1pt;height:29.6pt;z-index:251728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" strokecolor="#4579b8 [3044]">
            <v:stroke endarrow="block"/>
          </v:shape>
        </w:pict>
      </w:r>
      <w:r w:rsidRPr="000B21F5">
        <w:rPr>
          <w:b/>
          <w:noProof/>
          <w:sz w:val="44"/>
        </w:rPr>
        <w:pict>
          <v:shape id="Parallelogram 509" o:spid="_x0000_s1054" type="#_x0000_t7" style="position:absolute;margin-left:287.2pt;margin-top:278.35pt;width:156.25pt;height:104.15pt;z-index:251724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" adj="3600" fillcolor="#4f81bd [3204]" strokecolor="#243f60 [1604]" strokeweight="2pt">
            <v:textbox>
              <w:txbxContent>
                <w:p w:rsidR="00005B2B" w:rsidRPr="00005B2B" w:rsidRDefault="00005B2B" w:rsidP="00005B2B">
                  <w:pPr>
                    <w:ind w:left="0"/>
                    <w:jc w:val="center"/>
                    <w:rPr>
                      <w:lang w:val="en-GB"/>
                    </w:rPr>
                  </w:pPr>
                  <w:r>
                    <w:rPr>
                      <w:lang w:val="en-GB"/>
                    </w:rPr>
                    <w:t>Scattered density</w:t>
                  </w:r>
                </w:p>
              </w:txbxContent>
            </v:textbox>
          </v:shape>
        </w:pict>
      </w:r>
      <w:r w:rsidRPr="000B21F5">
        <w:rPr>
          <w:b/>
          <w:noProof/>
          <w:sz w:val="44"/>
        </w:rPr>
        <w:pict>
          <v:shape id="Straight Arrow Connector 511" o:spid="_x0000_s1110" type="#_x0000_t32" style="position:absolute;margin-left:274.45pt;margin-top:320.8pt;width:25.55pt;height:1pt;flip:y;z-index:2517268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" strokecolor="#4579b8 [3044]">
            <v:stroke endarrow="block"/>
          </v:shape>
        </w:pict>
      </w:r>
      <w:r w:rsidR="00B12998">
        <w:rPr>
          <w:b/>
          <w:sz w:val="44"/>
        </w:rPr>
        <w:br w:type="page"/>
      </w:r>
    </w:p>
    <w:p w:rsidR="00B12998" w:rsidRDefault="000B21F5">
      <w:pPr>
        <w:spacing w:after="0" w:line="259" w:lineRule="auto"/>
        <w:ind w:left="853" w:right="636"/>
        <w:jc w:val="center"/>
        <w:rPr>
          <w:b/>
          <w:sz w:val="44"/>
        </w:rPr>
      </w:pPr>
      <w:r w:rsidRPr="000B21F5">
        <w:rPr>
          <w:noProof/>
          <w:sz w:val="20"/>
        </w:rPr>
        <w:lastRenderedPageBreak/>
        <w:pict>
          <v:group id="Group 88" o:spid="_x0000_s1055" style="position:absolute;left:0;text-align:left;margin-left:.25pt;margin-top:27.4pt;width:422.9pt;height:436.6pt;z-index:251744256;mso-position-horizontal-relative:margin" coordsize="53712,554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">
            <v:group id="Group 89" o:spid="_x0000_s1056" style="position:absolute;width:53712;height:55452" coordsize="53712,55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">
              <v:group id="Group 90" o:spid="_x0000_s1057" style="position:absolute;width:53712;height:48577" coordsize="53712,48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v:oval id="Oval 91" o:spid="_x0000_s1058" style="position:absolute;left:1102;width:21260;height:95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" fillcolor="#4f81bd [3204]" strokecolor="#243f60 [1604]" strokeweight="2pt"/>
                <v:shape id="Text Box 92" o:spid="_x0000_s1059" type="#_x0000_t202" style="position:absolute;left:4928;top:3242;width:13259;height:3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" fillcolor="#4f81bd [3204]" strokecolor="#4f81bd [3204]" strokeweight="2pt">
                  <v:textbox>
                    <w:txbxContent>
                      <w:p w:rsidR="002174C6" w:rsidRPr="00863F37" w:rsidRDefault="002174C6" w:rsidP="002174C6">
                        <w:pPr>
                          <w:ind w:left="0"/>
                          <w:rPr>
                            <w:color w:val="F2F2F2" w:themeColor="background1" w:themeShade="F2"/>
                            <w:lang w:val="en-US"/>
                          </w:rPr>
                        </w:pPr>
                        <w:r w:rsidRPr="00863F37">
                          <w:rPr>
                            <w:color w:val="F2F2F2" w:themeColor="background1" w:themeShade="F2"/>
                            <w:lang w:val="en-US"/>
                          </w:rPr>
                          <w:t>start</w:t>
                        </w:r>
                      </w:p>
                    </w:txbxContent>
                  </v:textbox>
                </v:shape>
                <v:shape id="Straight Arrow Connector 93" o:spid="_x0000_s1060" type="#_x0000_t32" style="position:absolute;left:10364;top:9273;width:457;height:228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" strokecolor="#4579b8 [3044]">
                  <v:stroke endarrow="block"/>
                </v:shape>
                <v:shape id="Parallelogram 94" o:spid="_x0000_s1061" type="#_x0000_t7" style="position:absolute;top:11413;width:22936;height:85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" adj="2009" fillcolor="#4f81bd [3204]" strokecolor="#243f60 [1604]" strokeweight="2pt"/>
                <v:shape id="Straight Arrow Connector 95" o:spid="_x0000_s1062" type="#_x0000_t32" style="position:absolute;left:10817;top:19390;width:458;height:236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" strokecolor="#4579b8 [3044]">
                  <v:stroke endarrow="block"/>
                </v:shape>
                <v:shape id="Diamond 96" o:spid="_x0000_s1063" type="#_x0000_t4" style="position:absolute;left:2399;top:21530;width:16612;height:136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" fillcolor="#4f81bd [3204]" strokecolor="#243f60 [1604]" strokeweight="2pt"/>
                <v:shape id="Text Box 97" o:spid="_x0000_s1064" type="#_x0000_t202" style="position:absolute;left:4539;top:24189;width:12497;height:80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" filled="f" stroked="f" strokeweight="2pt">
                  <v:textbox>
                    <w:txbxContent>
                      <w:p w:rsidR="002174C6" w:rsidRPr="00AF14E5" w:rsidRDefault="002174C6" w:rsidP="002174C6">
                        <w:pPr>
                          <w:ind w:left="0" w:firstLine="0"/>
                          <w:rPr>
                            <w:color w:val="F2F2F2" w:themeColor="background1" w:themeShade="F2"/>
                            <w:lang w:val="en-US"/>
                          </w:rPr>
                        </w:pPr>
                        <w:proofErr w:type="gramStart"/>
                        <w:r>
                          <w:rPr>
                            <w:color w:val="F2F2F2" w:themeColor="background1" w:themeShade="F2"/>
                            <w:lang w:val="en-US"/>
                          </w:rPr>
                          <w:t>if(</w:t>
                        </w:r>
                        <w:proofErr w:type="spellStart"/>
                        <w:proofErr w:type="gramEnd"/>
                        <w:r>
                          <w:rPr>
                            <w:color w:val="F2F2F2" w:themeColor="background1" w:themeShade="F2"/>
                            <w:lang w:val="en-US"/>
                          </w:rPr>
                          <w:t>is.finite</w:t>
                        </w:r>
                        <w:proofErr w:type="spellEnd"/>
                        <w:r>
                          <w:rPr>
                            <w:color w:val="F2F2F2" w:themeColor="background1" w:themeShade="F2"/>
                            <w:lang w:val="en-US"/>
                          </w:rPr>
                          <w:t>(</w:t>
                        </w:r>
                        <w:proofErr w:type="spellStart"/>
                        <w:r>
                          <w:rPr>
                            <w:color w:val="F2F2F2" w:themeColor="background1" w:themeShade="F2"/>
                            <w:lang w:val="en-US"/>
                          </w:rPr>
                          <w:t>time_elapsed</w:t>
                        </w:r>
                        <w:proofErr w:type="spellEnd"/>
                        <w:r>
                          <w:rPr>
                            <w:color w:val="F2F2F2" w:themeColor="background1" w:themeShade="F2"/>
                            <w:lang w:val="en-US"/>
                          </w:rPr>
                          <w:t>)=true</w:t>
                        </w:r>
                      </w:p>
                    </w:txbxContent>
                  </v:textbox>
                </v:shape>
                <v:shape id="Straight Arrow Connector 98" o:spid="_x0000_s1065" type="#_x0000_t32" style="position:absolute;left:10619;top:35343;width:76;height:198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" strokecolor="#4579b8 [3044]">
                  <v:stroke endarrow="block"/>
                </v:shape>
                <v:shape id="Parallelogram 99" o:spid="_x0000_s1066" type="#_x0000_t7" style="position:absolute;left:22179;top:23476;width:14630;height:82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" adj="3038" fillcolor="#4f81bd [3204]" strokecolor="#243f60 [1604]" strokeweight="2pt"/>
                <v:shape id="Text Box 100" o:spid="_x0000_s1067" type="#_x0000_t202" style="position:absolute;left:24059;top:24189;width:11659;height:70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" filled="f" stroked="f" strokeweight=".5pt">
                  <v:textbox>
                    <w:txbxContent>
                      <w:p w:rsidR="002174C6" w:rsidRPr="00273F48" w:rsidRDefault="002174C6" w:rsidP="002174C6">
                        <w:pPr>
                          <w:ind w:left="0"/>
                          <w:rPr>
                            <w:color w:val="FFFFFF" w:themeColor="background1"/>
                            <w:lang w:val="en-US"/>
                          </w:rPr>
                        </w:pPr>
                        <w:r>
                          <w:rPr>
                            <w:color w:val="FFFFFF" w:themeColor="background1"/>
                            <w:lang w:val="en-US"/>
                          </w:rPr>
                          <w:t>Solution as required</w:t>
                        </w:r>
                      </w:p>
                    </w:txbxContent>
                  </v:textbox>
                </v:shape>
                <v:oval id="Oval 101" o:spid="_x0000_s1068" style="position:absolute;left:39234;top:24189;width:14478;height:74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" fillcolor="#4f81bd [3204]" strokecolor="#243f60 [1604]" strokeweight="2pt"/>
                <v:shape id="Text Box 102" o:spid="_x0000_s1069" type="#_x0000_t202" style="position:absolute;left:41764;top:26653;width:8534;height:3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" filled="f" stroked="f" strokeweight=".5pt">
                  <v:textbox>
                    <w:txbxContent>
                      <w:p w:rsidR="002174C6" w:rsidRPr="00273F48" w:rsidRDefault="002174C6" w:rsidP="002174C6">
                        <w:pPr>
                          <w:ind w:left="0"/>
                          <w:rPr>
                            <w:color w:val="FFFFFF" w:themeColor="background1"/>
                            <w:lang w:val="en-US"/>
                          </w:rPr>
                        </w:pPr>
                        <w:r w:rsidRPr="00273F48">
                          <w:rPr>
                            <w:color w:val="FFFFFF" w:themeColor="background1"/>
                            <w:lang w:val="en-US"/>
                          </w:rPr>
                          <w:t>stop</w:t>
                        </w:r>
                      </w:p>
                    </w:txbxContent>
                  </v:textbox>
                </v:shape>
                <v:rect id="Rectangle 103" o:spid="_x0000_s1070" style="position:absolute;left:2788;top:37224;width:25813;height:112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" fillcolor="#4f81bd [3204]" strokecolor="#243f60 [1604]" strokeweight="2pt"/>
                <v:shape id="Text Box 104" o:spid="_x0000_s1071" type="#_x0000_t202" style="position:absolute;left:3437;top:37873;width:23737;height:107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" filled="f" stroked="f" strokeweight=".5pt">
                  <v:textbox>
                    <w:txbxContent>
                      <w:p w:rsidR="002174C6" w:rsidRDefault="00996252" w:rsidP="002174C6">
                        <w:pPr>
                          <w:ind w:left="0" w:firstLine="0"/>
                          <w:rPr>
                            <w:color w:val="FFFFFF" w:themeColor="background1"/>
                            <w:lang w:val="en-GB"/>
                          </w:rPr>
                        </w:pPr>
                        <w:proofErr w:type="spellStart"/>
                        <w:r>
                          <w:rPr>
                            <w:color w:val="FFFFFF" w:themeColor="background1"/>
                            <w:lang w:val="en-GB"/>
                          </w:rPr>
                          <w:t>Nfinal</w:t>
                        </w:r>
                        <w:proofErr w:type="spellEnd"/>
                        <w:r>
                          <w:rPr>
                            <w:color w:val="FFFFFF" w:themeColor="background1"/>
                            <w:lang w:val="en-GB"/>
                          </w:rPr>
                          <w:t>=</w:t>
                        </w:r>
                        <w:proofErr w:type="spellStart"/>
                        <w:r>
                          <w:rPr>
                            <w:color w:val="FFFFFF" w:themeColor="background1"/>
                            <w:lang w:val="en-GB"/>
                          </w:rPr>
                          <w:t>ninitial+birth</w:t>
                        </w:r>
                        <w:proofErr w:type="spellEnd"/>
                      </w:p>
                      <w:p w:rsidR="00996252" w:rsidRDefault="00996252" w:rsidP="002174C6">
                        <w:pPr>
                          <w:ind w:left="0" w:firstLine="0"/>
                          <w:rPr>
                            <w:color w:val="FFFFFF" w:themeColor="background1"/>
                            <w:lang w:val="en-GB"/>
                          </w:rPr>
                        </w:pPr>
                        <w:r>
                          <w:rPr>
                            <w:color w:val="FFFFFF" w:themeColor="background1"/>
                            <w:lang w:val="en-GB"/>
                          </w:rPr>
                          <w:t>R=</w:t>
                        </w:r>
                        <w:proofErr w:type="gramStart"/>
                        <w:r>
                          <w:rPr>
                            <w:color w:val="FFFFFF" w:themeColor="background1"/>
                            <w:lang w:val="en-GB"/>
                          </w:rPr>
                          <w:t>log(</w:t>
                        </w:r>
                        <w:proofErr w:type="spellStart"/>
                        <w:proofErr w:type="gramEnd"/>
                        <w:r>
                          <w:rPr>
                            <w:color w:val="FFFFFF" w:themeColor="background1"/>
                            <w:lang w:val="en-GB"/>
                          </w:rPr>
                          <w:t>Nfinal</w:t>
                        </w:r>
                        <w:proofErr w:type="spellEnd"/>
                        <w:r>
                          <w:rPr>
                            <w:color w:val="FFFFFF" w:themeColor="background1"/>
                            <w:lang w:val="en-GB"/>
                          </w:rPr>
                          <w:t>/</w:t>
                        </w:r>
                        <w:proofErr w:type="spellStart"/>
                        <w:r>
                          <w:rPr>
                            <w:color w:val="FFFFFF" w:themeColor="background1"/>
                            <w:lang w:val="en-GB"/>
                          </w:rPr>
                          <w:t>Ninitial</w:t>
                        </w:r>
                        <w:proofErr w:type="spellEnd"/>
                        <w:r>
                          <w:rPr>
                            <w:color w:val="FFFFFF" w:themeColor="background1"/>
                            <w:lang w:val="en-GB"/>
                          </w:rPr>
                          <w:t>)</w:t>
                        </w:r>
                        <w:r w:rsidR="00D876B6">
                          <w:rPr>
                            <w:color w:val="FFFFFF" w:themeColor="background1"/>
                            <w:lang w:val="en-GB"/>
                          </w:rPr>
                          <w:t>/time elapsed</w:t>
                        </w:r>
                      </w:p>
                      <w:p w:rsidR="00D876B6" w:rsidRPr="00D32A68" w:rsidRDefault="00D876B6" w:rsidP="002174C6">
                        <w:pPr>
                          <w:ind w:left="0" w:firstLine="0"/>
                          <w:rPr>
                            <w:color w:val="FFFFFF" w:themeColor="background1"/>
                            <w:lang w:val="en-GB"/>
                          </w:rPr>
                        </w:pPr>
                        <w:r>
                          <w:rPr>
                            <w:color w:val="FFFFFF" w:themeColor="background1"/>
                            <w:lang w:val="en-GB"/>
                          </w:rPr>
                          <w:t>K=</w:t>
                        </w:r>
                        <w:proofErr w:type="spellStart"/>
                        <w:r>
                          <w:rPr>
                            <w:color w:val="FFFFFF" w:themeColor="background1"/>
                            <w:lang w:val="en-GB"/>
                          </w:rPr>
                          <w:t>Nfinal</w:t>
                        </w:r>
                        <w:proofErr w:type="spellEnd"/>
                        <w:r>
                          <w:rPr>
                            <w:color w:val="FFFFFF" w:themeColor="background1"/>
                            <w:lang w:val="en-GB"/>
                          </w:rPr>
                          <w:t>*e^(r*time elapsed</w:t>
                        </w:r>
                      </w:p>
                    </w:txbxContent>
                  </v:textbox>
                </v:shape>
              </v:group>
              <v:shape id="Straight Arrow Connector 105" o:spid="_x0000_s1072" type="#_x0000_t32" style="position:absolute;left:10757;top:47730;width:304;height:22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" strokecolor="#4579b8 [3044]">
                <v:stroke endarrow="block"/>
              </v:shape>
              <v:oval id="Oval 106" o:spid="_x0000_s1073" style="position:absolute;left:6744;top:50194;width:8839;height:52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" fillcolor="#4f81bd [3204]" strokecolor="#243f60 [1604]" strokeweight="2pt"/>
              <v:shape id="Text Box 107" o:spid="_x0000_s1074" type="#_x0000_t202" style="position:absolute;left:7587;top:51167;width:6553;height:32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" filled="f" stroked="f" strokeweight=".5pt">
                <v:textbox>
                  <w:txbxContent>
                    <w:p w:rsidR="002174C6" w:rsidRPr="00443003" w:rsidRDefault="002174C6" w:rsidP="002174C6">
                      <w:pPr>
                        <w:ind w:left="0"/>
                        <w:rPr>
                          <w:color w:val="FFFFFF" w:themeColor="background1"/>
                          <w:lang w:val="en-US"/>
                        </w:rPr>
                      </w:pPr>
                      <w:r w:rsidRPr="00443003">
                        <w:rPr>
                          <w:color w:val="FFFFFF" w:themeColor="background1"/>
                          <w:lang w:val="en-US"/>
                        </w:rPr>
                        <w:t>exit</w:t>
                      </w:r>
                    </w:p>
                  </w:txbxContent>
                </v:textbox>
              </v:shape>
            </v:group>
            <v:shape id="Text Box 108" o:spid="_x0000_s1075" type="#_x0000_t202" style="position:absolute;left:3566;top:11543;width:17755;height:7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" fillcolor="#4f81bd [3204]" strokecolor="#4f81bd [3204]" strokeweight="2pt">
              <v:textbox>
                <w:txbxContent>
                  <w:p w:rsidR="002174C6" w:rsidRDefault="002174C6" w:rsidP="002174C6">
                    <w:pPr>
                      <w:ind w:left="0" w:firstLine="0"/>
                      <w:rPr>
                        <w:color w:val="F2F2F2" w:themeColor="background1" w:themeShade="F2"/>
                        <w:sz w:val="22"/>
                        <w:lang w:val="en-GB"/>
                      </w:rPr>
                    </w:pPr>
                    <w:r>
                      <w:rPr>
                        <w:color w:val="F2F2F2" w:themeColor="background1" w:themeShade="F2"/>
                        <w:sz w:val="22"/>
                        <w:lang w:val="en-GB"/>
                      </w:rPr>
                      <w:t>Input</w:t>
                    </w:r>
                  </w:p>
                  <w:p w:rsidR="002174C6" w:rsidRDefault="002174C6" w:rsidP="002174C6">
                    <w:pPr>
                      <w:ind w:left="0" w:firstLine="0"/>
                      <w:rPr>
                        <w:color w:val="F2F2F2" w:themeColor="background1" w:themeShade="F2"/>
                        <w:sz w:val="22"/>
                        <w:lang w:val="en-GB"/>
                      </w:rPr>
                    </w:pPr>
                    <w:r>
                      <w:rPr>
                        <w:color w:val="F2F2F2" w:themeColor="background1" w:themeShade="F2"/>
                        <w:sz w:val="22"/>
                        <w:lang w:val="en-GB"/>
                      </w:rPr>
                      <w:t>Deaths</w:t>
                    </w:r>
                  </w:p>
                  <w:p w:rsidR="002174C6" w:rsidRDefault="002174C6" w:rsidP="002174C6">
                    <w:pPr>
                      <w:ind w:left="0" w:firstLine="0"/>
                      <w:rPr>
                        <w:color w:val="F2F2F2" w:themeColor="background1" w:themeShade="F2"/>
                        <w:sz w:val="22"/>
                        <w:lang w:val="en-GB"/>
                      </w:rPr>
                    </w:pPr>
                    <w:r>
                      <w:rPr>
                        <w:color w:val="F2F2F2" w:themeColor="background1" w:themeShade="F2"/>
                        <w:sz w:val="22"/>
                        <w:lang w:val="en-GB"/>
                      </w:rPr>
                      <w:t>Births</w:t>
                    </w:r>
                  </w:p>
                  <w:p w:rsidR="002174C6" w:rsidRPr="00D32A68" w:rsidRDefault="002174C6" w:rsidP="002174C6">
                    <w:pPr>
                      <w:ind w:left="0" w:firstLine="0"/>
                      <w:rPr>
                        <w:color w:val="F2F2F2" w:themeColor="background1" w:themeShade="F2"/>
                        <w:lang w:val="en-GB"/>
                      </w:rPr>
                    </w:pPr>
                    <w:proofErr w:type="spellStart"/>
                    <w:r>
                      <w:rPr>
                        <w:color w:val="F2F2F2" w:themeColor="background1" w:themeShade="F2"/>
                        <w:sz w:val="22"/>
                        <w:lang w:val="en-GB"/>
                      </w:rPr>
                      <w:t>N_initial</w:t>
                    </w:r>
                    <w:proofErr w:type="spellEnd"/>
                  </w:p>
                </w:txbxContent>
              </v:textbox>
            </v:shape>
            <w10:wrap anchorx="margin"/>
          </v:group>
        </w:pict>
      </w:r>
      <w:r w:rsidR="00D876B6">
        <w:rPr>
          <w:b/>
          <w:sz w:val="44"/>
        </w:rPr>
        <w:t>logistic population growth</w:t>
      </w:r>
    </w:p>
    <w:p w:rsidR="00B12998" w:rsidRDefault="000B21F5">
      <w:pPr>
        <w:spacing w:after="0" w:line="240" w:lineRule="auto"/>
        <w:ind w:left="0" w:firstLine="0"/>
        <w:jc w:val="left"/>
        <w:rPr>
          <w:b/>
          <w:sz w:val="44"/>
        </w:rPr>
      </w:pPr>
      <w:r w:rsidRPr="000B21F5">
        <w:rPr>
          <w:b/>
          <w:noProof/>
          <w:sz w:val="44"/>
        </w:rPr>
        <w:pict>
          <v:shape id="Text Box 109" o:spid="_x0000_s1076" type="#_x0000_t202" style="position:absolute;margin-left:105.4pt;margin-top:262.5pt;width:42.4pt;height:26.0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" fillcolor="white [3201]" strokeweight=".5pt">
            <v:textbox>
              <w:txbxContent>
                <w:p w:rsidR="002174C6" w:rsidRPr="002174C6" w:rsidRDefault="002174C6">
                  <w:pPr>
                    <w:ind w:left="0"/>
                    <w:rPr>
                      <w:lang w:val="en-GB"/>
                    </w:rPr>
                  </w:pPr>
                  <w:r>
                    <w:rPr>
                      <w:lang w:val="en-GB"/>
                    </w:rPr>
                    <w:t>true</w:t>
                  </w:r>
                </w:p>
              </w:txbxContent>
            </v:textbox>
          </v:shape>
        </w:pict>
      </w:r>
      <w:r w:rsidR="00B12998">
        <w:rPr>
          <w:b/>
          <w:sz w:val="44"/>
        </w:rPr>
        <w:br w:type="page"/>
      </w:r>
    </w:p>
    <w:p w:rsidR="00836360" w:rsidRDefault="00836360">
      <w:pPr>
        <w:spacing w:after="0" w:line="259" w:lineRule="auto"/>
        <w:ind w:left="853" w:right="636"/>
        <w:jc w:val="center"/>
        <w:rPr>
          <w:b/>
          <w:sz w:val="44"/>
        </w:rPr>
      </w:pPr>
    </w:p>
    <w:p w:rsidR="00836360" w:rsidRDefault="0055369A">
      <w:pPr>
        <w:spacing w:after="0" w:line="259" w:lineRule="auto"/>
        <w:ind w:left="853" w:right="636"/>
      </w:pPr>
      <w:r>
        <w:rPr>
          <w:b/>
          <w:sz w:val="44"/>
        </w:rPr>
        <w:t xml:space="preserve">                    CHAPTER NO.05 </w:t>
      </w:r>
    </w:p>
    <w:p w:rsidR="00836360" w:rsidRDefault="00836360">
      <w:pPr>
        <w:spacing w:after="0" w:line="259" w:lineRule="auto"/>
        <w:ind w:left="0" w:firstLine="0"/>
        <w:jc w:val="left"/>
      </w:pPr>
    </w:p>
    <w:p w:rsidR="00836360" w:rsidRDefault="0055369A">
      <w:pPr>
        <w:spacing w:line="259" w:lineRule="auto"/>
        <w:ind w:left="772" w:right="560"/>
        <w:jc w:val="center"/>
      </w:pPr>
      <w:r>
        <w:rPr>
          <w:b/>
          <w:sz w:val="32"/>
        </w:rPr>
        <w:t xml:space="preserve">PLANNING AND TIME ESTIMATION </w:t>
      </w:r>
    </w:p>
    <w:p w:rsidR="00836360" w:rsidRDefault="00836360">
      <w:pPr>
        <w:spacing w:after="0" w:line="259" w:lineRule="auto"/>
        <w:ind w:left="0" w:firstLine="0"/>
        <w:jc w:val="left"/>
      </w:pPr>
    </w:p>
    <w:p w:rsidR="00836360" w:rsidRDefault="0055369A">
      <w:pPr>
        <w:spacing w:after="0" w:line="259" w:lineRule="auto"/>
        <w:ind w:left="213"/>
        <w:jc w:val="left"/>
        <w:rPr>
          <w:b/>
          <w:sz w:val="32"/>
        </w:rPr>
      </w:pPr>
      <w:r>
        <w:rPr>
          <w:b/>
          <w:sz w:val="32"/>
          <w:szCs w:val="32"/>
        </w:rPr>
        <w:t xml:space="preserve">Planning </w:t>
      </w:r>
      <w:proofErr w:type="gramStart"/>
      <w:r>
        <w:rPr>
          <w:b/>
          <w:sz w:val="32"/>
          <w:szCs w:val="32"/>
        </w:rPr>
        <w:t>And</w:t>
      </w:r>
      <w:proofErr w:type="gramEnd"/>
      <w:r>
        <w:rPr>
          <w:b/>
          <w:sz w:val="32"/>
          <w:szCs w:val="32"/>
        </w:rPr>
        <w:t xml:space="preserve"> Time Estimation</w:t>
      </w:r>
      <w:r>
        <w:rPr>
          <w:b/>
          <w:sz w:val="32"/>
        </w:rPr>
        <w:t xml:space="preserve">: </w:t>
      </w:r>
    </w:p>
    <w:p w:rsidR="00836360" w:rsidRDefault="00836360">
      <w:pPr>
        <w:spacing w:after="0" w:line="259" w:lineRule="auto"/>
        <w:ind w:left="213"/>
        <w:jc w:val="left"/>
      </w:pPr>
    </w:p>
    <w:p w:rsidR="00836360" w:rsidRDefault="00836360">
      <w:pPr>
        <w:spacing w:after="0" w:line="259" w:lineRule="auto"/>
        <w:ind w:left="0" w:firstLine="0"/>
        <w:jc w:val="left"/>
      </w:pPr>
    </w:p>
    <w:p w:rsidR="00836360" w:rsidRDefault="00836360">
      <w:pPr>
        <w:spacing w:after="0" w:line="259" w:lineRule="auto"/>
        <w:ind w:left="0" w:firstLine="0"/>
        <w:jc w:val="left"/>
      </w:pPr>
    </w:p>
    <w:p w:rsidR="00836360" w:rsidRDefault="000B21F5">
      <w:pPr>
        <w:spacing w:after="0" w:line="259" w:lineRule="auto"/>
        <w:ind w:left="0" w:firstLine="0"/>
        <w:jc w:val="left"/>
      </w:pPr>
      <w:r w:rsidRPr="000B21F5">
        <w:rPr>
          <w:rFonts w:ascii="Calibri" w:eastAsia="Calibri" w:hAnsi="Calibri" w:cs="Calibri"/>
          <w:noProof/>
          <w:sz w:val="22"/>
          <w:lang w:val="en-US" w:eastAsia="en-US" w:bidi="mr-IN"/>
        </w:rPr>
        <w:pict>
          <v:group id="Group 31934" o:spid="_x0000_s1108" style="position:absolute;margin-left:24pt;margin-top:24.45pt;width:.5pt;height:794.15pt;z-index:251658240;mso-position-horizontal-relative:page;mso-position-vertical-relative:page" coordsize="60,1008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">
            <v:shape id="Freeform 50" o:spid="_x0000_s1109" style="position:absolute;width:91;height:100858;visibility:visible;mso-wrap-style:square;v-text-anchor:top" coordsize="9144,100858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" path="m,l9144,r,10085832l,10085832,,e" fillcolor="black" strokeweight="0">
              <v:stroke joinstyle="miter"/>
              <v:path arrowok="t"/>
            </v:shape>
            <w10:wrap type="square" anchorx="page" anchory="page"/>
          </v:group>
        </w:pict>
      </w:r>
      <w:r w:rsidRPr="000B21F5">
        <w:rPr>
          <w:rFonts w:ascii="Calibri" w:eastAsia="Calibri" w:hAnsi="Calibri" w:cs="Calibri"/>
          <w:noProof/>
          <w:sz w:val="22"/>
          <w:lang w:val="en-US" w:eastAsia="en-US" w:bidi="mr-IN"/>
        </w:rPr>
        <w:pict>
          <v:group id="Group 31935" o:spid="_x0000_s1106" style="position:absolute;margin-left:572.6pt;margin-top:24.45pt;width:.5pt;height:794.15pt;z-index:251659264;mso-position-horizontal-relative:page;mso-position-vertical-relative:page" coordsize="60,1008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">
            <v:shape id="Freeform 51" o:spid="_x0000_s1107" style="position:absolute;width:91;height:100858;visibility:visible;mso-wrap-style:square;v-text-anchor:top" coordsize="9144,100858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" path="m,l9144,r,10085832l,10085832,,e" fillcolor="black" strokeweight="0">
              <v:stroke joinstyle="miter"/>
              <v:path arrowok="t"/>
            </v:shape>
            <w10:wrap type="square" anchorx="page" anchory="page"/>
          </v:group>
        </w:pict>
      </w:r>
    </w:p>
    <w:p w:rsidR="00836360" w:rsidRDefault="008B1087">
      <w:pPr>
        <w:spacing w:after="15" w:line="259" w:lineRule="auto"/>
        <w:ind w:left="219" w:firstLine="0"/>
        <w:jc w:val="left"/>
      </w:pPr>
      <w:del w:id="38" w:author=" " w:date="2024-10-27T21:01:00Z">
        <w:r>
          <w:rPr>
            <w:noProof/>
            <w:lang w:val="en-US" w:eastAsia="en-US"/>
          </w:rPr>
          <w:lastRenderedPageBreak/>
          <w:drawing>
            <wp:inline distT="0" distB="0" distL="0" distR="0">
              <wp:extent cx="6025515" cy="3382645"/>
              <wp:effectExtent l="0" t="0" r="0" b="0"/>
              <wp:docPr id="1051" name="Picture 2927"/>
              <wp:cNvGraphicFramePr/>
              <a:graphic xmlns:a="http://schemas.openxmlformats.org/drawingml/2006/main">
                <a:graphicData uri="http://schemas.openxmlformats.org/drawingml/2006/picture">
                  <pic:pic xmlns:pic="http://schemas.openxmlformats.org/drawingml/2006/picture">
                    <pic:nvPicPr>
                      <pic:cNvPr id="1051" name="Picture 2927"/>
                      <pic:cNvPicPr/>
                    </pic:nvPicPr>
                    <pic:blipFill>
                      <a:blip r:embed="rId29" cstate="print"/>
                      <a:srcRect/>
                      <a:stretch>
                        <a:fillRect/>
                      </a:stretch>
                    </pic:blipFill>
                    <pic:spPr>
                      <a:xfrm>
                        <a:off x="0" y="0"/>
                        <a:ext cx="6025515" cy="3382645"/>
                      </a:xfrm>
                      <a:prstGeom prst="rect">
                        <a:avLst/>
                      </a:prstGeom>
                    </pic:spPr>
                  </pic:pic>
                </a:graphicData>
              </a:graphic>
            </wp:inline>
          </w:drawing>
        </w:r>
      </w:del>
      <w:ins w:id="39" w:author=" " w:date="2024-10-27T21:01:00Z">
        <w:r>
          <w:rPr>
            <w:noProof/>
            <w:lang w:val="en-US" w:eastAsia="en-US"/>
          </w:rPr>
          <w:lastRenderedPageBreak/>
          <w:drawing>
            <wp:inline distT="0" distB="0" distL="0" distR="0">
              <wp:extent cx="5486400" cy="3200400"/>
              <wp:effectExtent l="0" t="0" r="0" b="0"/>
              <wp:docPr id="459" name="Chart 459"/>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ins>
    </w:p>
    <w:p w:rsidR="00836360" w:rsidRDefault="00836360">
      <w:pPr>
        <w:spacing w:after="148" w:line="259" w:lineRule="auto"/>
        <w:ind w:left="0" w:firstLine="0"/>
        <w:jc w:val="left"/>
      </w:pPr>
    </w:p>
    <w:p w:rsidR="00836360" w:rsidRDefault="0055369A">
      <w:pPr>
        <w:spacing w:after="0" w:line="259" w:lineRule="auto"/>
        <w:ind w:left="95" w:firstLine="0"/>
        <w:jc w:val="center"/>
      </w:pPr>
      <w:r>
        <w:rPr>
          <w:b/>
          <w:sz w:val="25"/>
        </w:rPr>
        <w:t xml:space="preserve">Fig.5.1 </w:t>
      </w:r>
    </w:p>
    <w:p w:rsidR="00E92393" w:rsidRDefault="00E92393" w:rsidP="00E92393">
      <w:pPr>
        <w:spacing w:after="378" w:line="259" w:lineRule="auto"/>
        <w:ind w:left="0" w:firstLine="0"/>
        <w:jc w:val="left"/>
      </w:pPr>
    </w:p>
    <w:p w:rsidR="001408A5" w:rsidRDefault="001408A5" w:rsidP="00E92393">
      <w:pPr>
        <w:spacing w:after="378" w:line="259" w:lineRule="auto"/>
        <w:ind w:left="2880" w:firstLine="0"/>
        <w:jc w:val="left"/>
        <w:rPr>
          <w:ins w:id="40" w:author=" " w:date="2024-10-27T21:01:00Z"/>
        </w:rPr>
      </w:pPr>
    </w:p>
    <w:p w:rsidR="009A7651" w:rsidRDefault="009A7651" w:rsidP="00E92393">
      <w:pPr>
        <w:spacing w:after="378" w:line="259" w:lineRule="auto"/>
        <w:ind w:left="2880" w:firstLine="0"/>
        <w:jc w:val="left"/>
      </w:pPr>
    </w:p>
    <w:p w:rsidR="009A7651" w:rsidRDefault="009A7651" w:rsidP="00E92393">
      <w:pPr>
        <w:spacing w:after="378" w:line="259" w:lineRule="auto"/>
        <w:ind w:left="2880" w:firstLine="0"/>
        <w:jc w:val="left"/>
      </w:pPr>
    </w:p>
    <w:p w:rsidR="009A7651" w:rsidRDefault="009A7651" w:rsidP="00E92393">
      <w:pPr>
        <w:spacing w:after="378" w:line="259" w:lineRule="auto"/>
        <w:ind w:left="2880" w:firstLine="0"/>
        <w:jc w:val="left"/>
      </w:pPr>
    </w:p>
    <w:p w:rsidR="00836360" w:rsidRDefault="0055369A" w:rsidP="00E92393">
      <w:pPr>
        <w:spacing w:after="378" w:line="259" w:lineRule="auto"/>
        <w:ind w:left="2880" w:firstLine="0"/>
        <w:jc w:val="left"/>
      </w:pPr>
      <w:r>
        <w:rPr>
          <w:b/>
          <w:sz w:val="44"/>
        </w:rPr>
        <w:t xml:space="preserve">CHAPTER NO.06 </w:t>
      </w:r>
    </w:p>
    <w:p w:rsidR="00836360" w:rsidRDefault="00836360">
      <w:pPr>
        <w:spacing w:after="0" w:line="259" w:lineRule="auto"/>
        <w:ind w:left="0" w:firstLine="0"/>
        <w:jc w:val="left"/>
      </w:pPr>
    </w:p>
    <w:p w:rsidR="00836360" w:rsidRDefault="0055369A">
      <w:pPr>
        <w:spacing w:after="121" w:line="259" w:lineRule="auto"/>
        <w:ind w:left="772" w:right="559"/>
        <w:jc w:val="center"/>
      </w:pPr>
      <w:r>
        <w:rPr>
          <w:b/>
          <w:sz w:val="32"/>
        </w:rPr>
        <w:t xml:space="preserve">SYSTEM REQUIREMENT </w:t>
      </w:r>
    </w:p>
    <w:p w:rsidR="00836360" w:rsidRDefault="00836360">
      <w:pPr>
        <w:spacing w:after="0" w:line="259" w:lineRule="auto"/>
        <w:ind w:left="0" w:firstLine="0"/>
        <w:jc w:val="left"/>
      </w:pPr>
    </w:p>
    <w:p w:rsidR="00836360" w:rsidRDefault="0055369A">
      <w:pPr>
        <w:pStyle w:val="Heading3"/>
        <w:ind w:left="420"/>
      </w:pPr>
      <w:r>
        <w:t xml:space="preserve">6.1Details </w:t>
      </w:r>
      <w:proofErr w:type="gramStart"/>
      <w:r>
        <w:t>Of</w:t>
      </w:r>
      <w:proofErr w:type="gramEnd"/>
      <w:r>
        <w:t xml:space="preserve"> Software </w:t>
      </w:r>
    </w:p>
    <w:p w:rsidR="00E92393" w:rsidRDefault="00E92393" w:rsidP="00E92393">
      <w:pPr>
        <w:pStyle w:val="ListParagraph"/>
        <w:numPr>
          <w:ilvl w:val="0"/>
          <w:numId w:val="9"/>
        </w:numPr>
      </w:pPr>
      <w:r>
        <w:t>R CRAN 3.3.2</w:t>
      </w:r>
    </w:p>
    <w:p w:rsidR="00E92393" w:rsidRPr="00E92393" w:rsidRDefault="00E92393" w:rsidP="00E92393">
      <w:pPr>
        <w:pStyle w:val="ListParagraph"/>
        <w:numPr>
          <w:ilvl w:val="0"/>
          <w:numId w:val="9"/>
        </w:numPr>
      </w:pPr>
      <w:proofErr w:type="spellStart"/>
      <w:r>
        <w:t>Rstudio</w:t>
      </w:r>
      <w:proofErr w:type="spellEnd"/>
      <w:r>
        <w:t xml:space="preserve"> 32bits</w:t>
      </w:r>
    </w:p>
    <w:p w:rsidR="00836360" w:rsidRDefault="00836360">
      <w:pPr>
        <w:spacing w:after="26" w:line="259" w:lineRule="auto"/>
        <w:ind w:left="0" w:firstLine="0"/>
        <w:jc w:val="left"/>
        <w:rPr>
          <w:rFonts w:ascii="Arial" w:hAnsi="Arial" w:cs="Arial"/>
          <w:color w:val="111111"/>
          <w:szCs w:val="28"/>
        </w:rPr>
      </w:pPr>
    </w:p>
    <w:p w:rsidR="00836360" w:rsidRDefault="0055369A">
      <w:pPr>
        <w:pStyle w:val="Heading3"/>
        <w:spacing w:after="236"/>
        <w:ind w:left="420"/>
      </w:pPr>
      <w:r>
        <w:t xml:space="preserve">6.2Details </w:t>
      </w:r>
      <w:proofErr w:type="gramStart"/>
      <w:r>
        <w:t>Of</w:t>
      </w:r>
      <w:proofErr w:type="gramEnd"/>
      <w:r>
        <w:t xml:space="preserve"> Hardware </w:t>
      </w:r>
    </w:p>
    <w:p w:rsidR="00836360" w:rsidRPr="00E92393" w:rsidRDefault="00E92393" w:rsidP="00E92393">
      <w:pPr>
        <w:pStyle w:val="ListParagraph"/>
        <w:numPr>
          <w:ilvl w:val="0"/>
          <w:numId w:val="8"/>
        </w:numPr>
        <w:spacing w:after="315" w:line="259" w:lineRule="auto"/>
      </w:pPr>
      <w:r>
        <w:rPr>
          <w:rFonts w:ascii="Arial" w:hAnsi="Arial" w:cs="Arial"/>
          <w:color w:val="111111"/>
          <w:sz w:val="30"/>
          <w:szCs w:val="30"/>
          <w:shd w:val="clear" w:color="auto" w:fill="FFFFFF"/>
        </w:rPr>
        <w:t xml:space="preserve">Intel Pentium </w:t>
      </w:r>
      <w:proofErr w:type="spellStart"/>
      <w:r>
        <w:rPr>
          <w:rFonts w:ascii="Arial" w:hAnsi="Arial" w:cs="Arial"/>
          <w:color w:val="111111"/>
          <w:sz w:val="30"/>
          <w:szCs w:val="30"/>
          <w:shd w:val="clear" w:color="auto" w:fill="FFFFFF"/>
        </w:rPr>
        <w:t>Processor,Windows</w:t>
      </w:r>
      <w:proofErr w:type="spellEnd"/>
      <w:r>
        <w:rPr>
          <w:rFonts w:ascii="Arial" w:hAnsi="Arial" w:cs="Arial"/>
          <w:color w:val="111111"/>
          <w:sz w:val="30"/>
          <w:szCs w:val="30"/>
          <w:shd w:val="clear" w:color="auto" w:fill="FFFFFF"/>
        </w:rPr>
        <w:t xml:space="preserve"> 7 </w:t>
      </w:r>
    </w:p>
    <w:p w:rsidR="00E92393" w:rsidRPr="00E92393" w:rsidRDefault="00E92393" w:rsidP="00E92393">
      <w:pPr>
        <w:pStyle w:val="ListParagraph"/>
        <w:numPr>
          <w:ilvl w:val="0"/>
          <w:numId w:val="8"/>
        </w:numPr>
        <w:spacing w:after="315" w:line="259" w:lineRule="auto"/>
      </w:pPr>
      <w:r>
        <w:rPr>
          <w:rFonts w:ascii="Arial" w:hAnsi="Arial" w:cs="Arial"/>
          <w:color w:val="111111"/>
          <w:sz w:val="30"/>
          <w:szCs w:val="30"/>
          <w:shd w:val="clear" w:color="auto" w:fill="FFFFFF"/>
        </w:rPr>
        <w:lastRenderedPageBreak/>
        <w:t>1 GB,DDR3-SDRAM</w:t>
      </w:r>
    </w:p>
    <w:p w:rsidR="00E92393" w:rsidRDefault="00E92393" w:rsidP="00E92393">
      <w:pPr>
        <w:pStyle w:val="ListParagraph"/>
        <w:numPr>
          <w:ilvl w:val="0"/>
          <w:numId w:val="8"/>
        </w:numPr>
        <w:spacing w:after="315" w:line="259" w:lineRule="auto"/>
      </w:pPr>
      <w:r>
        <w:rPr>
          <w:rFonts w:ascii="Arial" w:hAnsi="Arial" w:cs="Arial"/>
          <w:color w:val="111111"/>
          <w:sz w:val="30"/>
          <w:szCs w:val="30"/>
          <w:shd w:val="clear" w:color="auto" w:fill="FFFFFF"/>
        </w:rPr>
        <w:t>250 GB. HDD</w:t>
      </w:r>
    </w:p>
    <w:p w:rsidR="00836360" w:rsidRDefault="00836360">
      <w:pPr>
        <w:spacing w:after="0" w:line="259" w:lineRule="auto"/>
        <w:ind w:left="853" w:right="636"/>
        <w:jc w:val="center"/>
        <w:rPr>
          <w:b/>
          <w:sz w:val="44"/>
        </w:rPr>
      </w:pPr>
    </w:p>
    <w:p w:rsidR="00836360" w:rsidRDefault="00836360">
      <w:pPr>
        <w:spacing w:after="0" w:line="259" w:lineRule="auto"/>
        <w:ind w:left="853" w:right="636"/>
        <w:jc w:val="center"/>
        <w:rPr>
          <w:b/>
          <w:sz w:val="44"/>
        </w:rPr>
      </w:pPr>
    </w:p>
    <w:p w:rsidR="00836360" w:rsidRDefault="00EA3281">
      <w:pPr>
        <w:spacing w:after="0" w:line="259" w:lineRule="auto"/>
        <w:ind w:left="853" w:right="636"/>
        <w:jc w:val="center"/>
        <w:rPr>
          <w:b/>
          <w:sz w:val="44"/>
        </w:rPr>
      </w:pPr>
      <w:r>
        <w:rPr>
          <w:b/>
          <w:noProof/>
          <w:sz w:val="44"/>
          <w:lang w:val="en-US" w:eastAsia="en-US"/>
        </w:rPr>
        <w:lastRenderedPageBreak/>
        <w:drawing>
          <wp:inline distT="0" distB="0" distL="0" distR="0">
            <wp:extent cx="2840355" cy="2840355"/>
            <wp:effectExtent l="0" t="0" r="0" b="0"/>
            <wp:docPr id="492" name="Picture 492" descr="C:\Users\rabin\AppData\Local\Microsoft\Windows\INetCache\Content.MSO\5CA2355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rabin\AppData\Local\Microsoft\Windows\INetCache\Content.MSO\5CA23559.tmp"/>
                    <pic:cNvPicPr>
                      <a:picLocks noChangeAspect="1" noChangeArrowheads="1"/>
                    </pic:cNvPicPr>
                  </pic:nvPicPr>
                  <pic:blipFill>
                    <a:blip r:embed="rId3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840355" cy="2840355"/>
                    </a:xfrm>
                    <a:prstGeom prst="rect">
                      <a:avLst/>
                    </a:prstGeom>
                    <a:noFill/>
                    <a:ln>
                      <a:noFill/>
                    </a:ln>
                  </pic:spPr>
                </pic:pic>
              </a:graphicData>
            </a:graphic>
          </wp:inline>
        </w:drawing>
      </w:r>
    </w:p>
    <w:p w:rsidR="00836360" w:rsidRDefault="00836360">
      <w:pPr>
        <w:spacing w:after="0" w:line="259" w:lineRule="auto"/>
        <w:ind w:left="853" w:right="636"/>
        <w:jc w:val="center"/>
        <w:rPr>
          <w:b/>
          <w:sz w:val="44"/>
        </w:rPr>
      </w:pPr>
    </w:p>
    <w:p w:rsidR="004C015A" w:rsidRDefault="004C015A" w:rsidP="004C015A">
      <w:pPr>
        <w:spacing w:after="0" w:line="259" w:lineRule="auto"/>
        <w:ind w:left="0" w:right="636" w:firstLine="0"/>
        <w:rPr>
          <w:b/>
          <w:sz w:val="44"/>
        </w:rPr>
      </w:pPr>
    </w:p>
    <w:p w:rsidR="00836360" w:rsidRDefault="0055369A" w:rsidP="004C015A">
      <w:pPr>
        <w:spacing w:after="0" w:line="259" w:lineRule="auto"/>
        <w:ind w:left="133" w:right="636" w:firstLine="720"/>
      </w:pPr>
      <w:r>
        <w:rPr>
          <w:b/>
          <w:sz w:val="44"/>
        </w:rPr>
        <w:t xml:space="preserve">CHAPTER NO.07 </w:t>
      </w:r>
    </w:p>
    <w:p w:rsidR="00836360" w:rsidRDefault="00836360">
      <w:pPr>
        <w:spacing w:after="0" w:line="259" w:lineRule="auto"/>
        <w:ind w:left="0" w:firstLine="0"/>
        <w:jc w:val="left"/>
      </w:pPr>
    </w:p>
    <w:p w:rsidR="00836360" w:rsidRDefault="0055369A">
      <w:pPr>
        <w:spacing w:line="259" w:lineRule="auto"/>
        <w:ind w:left="772" w:right="554"/>
        <w:jc w:val="center"/>
      </w:pPr>
      <w:r>
        <w:rPr>
          <w:b/>
          <w:sz w:val="32"/>
        </w:rPr>
        <w:lastRenderedPageBreak/>
        <w:t xml:space="preserve">SYSTEM DESIGN </w:t>
      </w:r>
    </w:p>
    <w:p w:rsidR="00836360" w:rsidRDefault="00836360">
      <w:pPr>
        <w:spacing w:after="0" w:line="259" w:lineRule="auto"/>
        <w:ind w:left="0" w:firstLine="0"/>
        <w:jc w:val="left"/>
      </w:pPr>
    </w:p>
    <w:p w:rsidR="00836360" w:rsidRDefault="0055369A">
      <w:pPr>
        <w:pStyle w:val="Heading3"/>
        <w:ind w:left="213"/>
      </w:pPr>
      <w:r>
        <w:t xml:space="preserve">7.1Data Flow Diagram (DFD) </w:t>
      </w:r>
    </w:p>
    <w:p w:rsidR="00836360" w:rsidRDefault="000B21F5">
      <w:pPr>
        <w:spacing w:after="70" w:line="259" w:lineRule="auto"/>
        <w:ind w:left="1170" w:right="948"/>
        <w:jc w:val="center"/>
        <w:rPr>
          <w:color w:val="1F1F22"/>
        </w:rPr>
      </w:pPr>
      <w:r w:rsidRPr="000B21F5">
        <w:rPr>
          <w:noProof/>
          <w:sz w:val="20"/>
        </w:rPr>
        <w:pict>
          <v:group id="Group 476" o:spid="_x0000_s1077" style="position:absolute;left:0;text-align:left;margin-left:68.05pt;margin-top:19.25pt;width:422.9pt;height:436.6pt;z-index:251693056;mso-position-horizontal-relative:margin" coordsize="53712,554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">
            <v:group id="Group 475" o:spid="_x0000_s1078" style="position:absolute;width:53712;height:55452" coordsize="53712,55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">
              <v:group id="Group 474" o:spid="_x0000_s1079" style="position:absolute;width:53712;height:47359" coordsize="53712,473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">
                <v:oval id="Oval 449" o:spid="_x0000_s1080" style="position:absolute;left:1102;width:21260;height:95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" fillcolor="#4f81bd [3204]" strokecolor="#243f60 [1604]" strokeweight="2pt"/>
                <v:shape id="Text Box 450" o:spid="_x0000_s1081" type="#_x0000_t202" style="position:absolute;left:4928;top:3242;width:13259;height:3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" fillcolor="#4f81bd [3204]" strokecolor="#4f81bd [3204]" strokeweight="2pt">
                  <v:textbox>
                    <w:txbxContent>
                      <w:p w:rsidR="004C015A" w:rsidRPr="00863F37" w:rsidRDefault="004C015A" w:rsidP="002B24DA">
                        <w:pPr>
                          <w:ind w:left="0"/>
                          <w:rPr>
                            <w:color w:val="F2F2F2" w:themeColor="background1" w:themeShade="F2"/>
                            <w:lang w:val="en-US"/>
                          </w:rPr>
                        </w:pPr>
                        <w:r w:rsidRPr="00863F37">
                          <w:rPr>
                            <w:color w:val="F2F2F2" w:themeColor="background1" w:themeShade="F2"/>
                            <w:lang w:val="en-US"/>
                          </w:rPr>
                          <w:t>start</w:t>
                        </w:r>
                      </w:p>
                    </w:txbxContent>
                  </v:textbox>
                </v:shape>
                <v:shape id="Straight Arrow Connector 451" o:spid="_x0000_s1082" type="#_x0000_t32" style="position:absolute;left:10364;top:9273;width:457;height:228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" strokecolor="#4579b8 [3044]">
                  <v:stroke endarrow="block"/>
                </v:shape>
                <v:shape id="Parallelogram 452" o:spid="_x0000_s1083" type="#_x0000_t7" style="position:absolute;top:11413;width:22936;height:85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" adj="2009" fillcolor="#4f81bd [3204]" strokecolor="#243f60 [1604]" strokeweight="2pt"/>
                <v:shape id="Straight Arrow Connector 455" o:spid="_x0000_s1084" type="#_x0000_t32" style="position:absolute;left:10817;top:19390;width:458;height:236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" strokecolor="#4579b8 [3044]">
                  <v:stroke endarrow="block"/>
                </v:shape>
                <v:shape id="Diamond 456" o:spid="_x0000_s1085" type="#_x0000_t4" style="position:absolute;left:2399;top:21530;width:16612;height:136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" fillcolor="#4f81bd [3204]" strokecolor="#243f60 [1604]" strokeweight="2pt"/>
                <v:shape id="Text Box 457" o:spid="_x0000_s1086" type="#_x0000_t202" style="position:absolute;left:4539;top:24189;width:12497;height:80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" filled="f" stroked="f" strokeweight="2pt">
                  <v:textbox>
                    <w:txbxContent>
                      <w:p w:rsidR="004C015A" w:rsidRDefault="004C015A" w:rsidP="002B24DA">
                        <w:pPr>
                          <w:ind w:left="0"/>
                          <w:rPr>
                            <w:color w:val="F2F2F2" w:themeColor="background1" w:themeShade="F2"/>
                            <w:lang w:val="en-US"/>
                          </w:rPr>
                        </w:pPr>
                        <w:r>
                          <w:rPr>
                            <w:color w:val="F2F2F2" w:themeColor="background1" w:themeShade="F2"/>
                            <w:lang w:val="en-US"/>
                          </w:rPr>
                          <w:t>Age pyramid</w:t>
                        </w:r>
                      </w:p>
                      <w:p w:rsidR="004C015A" w:rsidRDefault="004C015A" w:rsidP="002B24DA">
                        <w:pPr>
                          <w:ind w:left="0"/>
                          <w:rPr>
                            <w:color w:val="F2F2F2" w:themeColor="background1" w:themeShade="F2"/>
                            <w:lang w:val="en-US"/>
                          </w:rPr>
                        </w:pPr>
                        <w:r>
                          <w:rPr>
                            <w:color w:val="F2F2F2" w:themeColor="background1" w:themeShade="F2"/>
                            <w:lang w:val="en-US"/>
                          </w:rPr>
                          <w:t>Literacy rate</w:t>
                        </w:r>
                      </w:p>
                      <w:p w:rsidR="004C015A" w:rsidRPr="00AF14E5" w:rsidRDefault="004C015A" w:rsidP="002B24DA">
                        <w:pPr>
                          <w:ind w:left="0"/>
                          <w:rPr>
                            <w:color w:val="F2F2F2" w:themeColor="background1" w:themeShade="F2"/>
                            <w:lang w:val="en-US"/>
                          </w:rPr>
                        </w:pPr>
                        <w:r>
                          <w:rPr>
                            <w:color w:val="F2F2F2" w:themeColor="background1" w:themeShade="F2"/>
                            <w:lang w:val="en-US"/>
                          </w:rPr>
                          <w:t>&amp; gender ratio</w:t>
                        </w:r>
                      </w:p>
                    </w:txbxContent>
                  </v:textbox>
                </v:shape>
                <v:shape id="Straight Arrow Connector 458" o:spid="_x0000_s1087" type="#_x0000_t32" style="position:absolute;left:10619;top:35343;width:76;height:198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" strokecolor="#4579b8 [3044]">
                  <v:stroke endarrow="block"/>
                </v:shape>
                <v:shape id="Parallelogram 461" o:spid="_x0000_s1088" type="#_x0000_t7" style="position:absolute;left:22179;top:23476;width:14630;height:82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" adj="3038" fillcolor="#4f81bd [3204]" strokecolor="#243f60 [1604]" strokeweight="2pt"/>
                <v:shape id="Text Box 462" o:spid="_x0000_s1089" type="#_x0000_t202" style="position:absolute;left:24059;top:24189;width:11659;height:70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" filled="f" stroked="f" strokeweight=".5pt">
                  <v:textbox>
                    <w:txbxContent>
                      <w:p w:rsidR="004C015A" w:rsidRPr="00273F48" w:rsidRDefault="004C015A" w:rsidP="002B24DA">
                        <w:pPr>
                          <w:ind w:left="0"/>
                          <w:rPr>
                            <w:color w:val="FFFFFF" w:themeColor="background1"/>
                            <w:lang w:val="en-US"/>
                          </w:rPr>
                        </w:pPr>
                        <w:r>
                          <w:rPr>
                            <w:color w:val="FFFFFF" w:themeColor="background1"/>
                            <w:lang w:val="en-US"/>
                          </w:rPr>
                          <w:t>Solution as required</w:t>
                        </w:r>
                      </w:p>
                    </w:txbxContent>
                  </v:textbox>
                </v:shape>
                <v:oval id="Oval 464" o:spid="_x0000_s1090" style="position:absolute;left:39234;top:24189;width:14478;height:74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" fillcolor="#4f81bd [3204]" strokecolor="#243f60 [1604]" strokeweight="2pt"/>
                <v:shape id="Text Box 465" o:spid="_x0000_s1091" type="#_x0000_t202" style="position:absolute;left:41764;top:26653;width:8534;height:3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" filled="f" stroked="f" strokeweight=".5pt">
                  <v:textbox>
                    <w:txbxContent>
                      <w:p w:rsidR="004C015A" w:rsidRPr="00273F48" w:rsidRDefault="004C015A" w:rsidP="002B24DA">
                        <w:pPr>
                          <w:ind w:left="0"/>
                          <w:rPr>
                            <w:color w:val="FFFFFF" w:themeColor="background1"/>
                            <w:lang w:val="en-US"/>
                          </w:rPr>
                        </w:pPr>
                        <w:r w:rsidRPr="00273F48">
                          <w:rPr>
                            <w:color w:val="FFFFFF" w:themeColor="background1"/>
                            <w:lang w:val="en-US"/>
                          </w:rPr>
                          <w:t>stop</w:t>
                        </w:r>
                      </w:p>
                    </w:txbxContent>
                  </v:textbox>
                </v:shape>
                <v:rect id="Rectangle 466" o:spid="_x0000_s1092" style="position:absolute;left:2788;top:37224;width:16078;height:101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" fillcolor="#4f81bd [3204]" strokecolor="#243f60 [1604]" strokeweight="2pt"/>
                <v:shape id="Text Box 467" o:spid="_x0000_s1093" type="#_x0000_t202" style="position:absolute;left:3437;top:37873;width:15011;height:8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" filled="f" stroked="f" strokeweight=".5pt">
                  <v:textbox>
                    <w:txbxContent>
                      <w:p w:rsidR="004C015A" w:rsidRPr="00D32A68" w:rsidRDefault="004C015A" w:rsidP="002B24DA">
                        <w:pPr>
                          <w:ind w:left="0" w:firstLine="0"/>
                          <w:rPr>
                            <w:color w:val="FFFFFF" w:themeColor="background1"/>
                            <w:lang w:val="en-GB"/>
                          </w:rPr>
                        </w:pPr>
                        <w:r>
                          <w:rPr>
                            <w:color w:val="FFFFFF" w:themeColor="background1"/>
                            <w:lang w:val="en-GB"/>
                          </w:rPr>
                          <w:t>Population density</w:t>
                        </w:r>
                      </w:p>
                    </w:txbxContent>
                  </v:textbox>
                </v:shape>
              </v:group>
              <v:shape id="Straight Arrow Connector 468" o:spid="_x0000_s1094" type="#_x0000_t32" style="position:absolute;left:10757;top:47730;width:304;height:22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" strokecolor="#4579b8 [3044]">
                <v:stroke endarrow="block"/>
              </v:shape>
              <v:oval id="Oval 469" o:spid="_x0000_s1095" style="position:absolute;left:6744;top:50194;width:8839;height:52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" fillcolor="#4f81bd [3204]" strokecolor="#243f60 [1604]" strokeweight="2pt"/>
              <v:shape id="Text Box 470" o:spid="_x0000_s1096" type="#_x0000_t202" style="position:absolute;left:7587;top:51167;width:6553;height:32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" filled="f" stroked="f" strokeweight=".5pt">
                <v:textbox>
                  <w:txbxContent>
                    <w:p w:rsidR="004C015A" w:rsidRPr="00443003" w:rsidRDefault="004C015A" w:rsidP="002B24DA">
                      <w:pPr>
                        <w:ind w:left="0"/>
                        <w:rPr>
                          <w:color w:val="FFFFFF" w:themeColor="background1"/>
                          <w:lang w:val="en-US"/>
                        </w:rPr>
                      </w:pPr>
                      <w:r w:rsidRPr="00443003">
                        <w:rPr>
                          <w:color w:val="FFFFFF" w:themeColor="background1"/>
                          <w:lang w:val="en-US"/>
                        </w:rPr>
                        <w:t>exit</w:t>
                      </w:r>
                    </w:p>
                  </w:txbxContent>
                </v:textbox>
              </v:shape>
            </v:group>
            <v:shape id="Text Box 453" o:spid="_x0000_s1097" type="#_x0000_t202" style="position:absolute;left:3566;top:11543;width:17755;height:7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" fillcolor="#4f81bd [3204]" strokecolor="#4f81bd [3204]" strokeweight="2pt">
              <v:textbox>
                <w:txbxContent>
                  <w:p w:rsidR="004C015A" w:rsidRPr="00D32A68" w:rsidRDefault="004C015A" w:rsidP="002B24DA">
                    <w:pPr>
                      <w:ind w:left="0" w:firstLine="0"/>
                      <w:rPr>
                        <w:color w:val="F2F2F2" w:themeColor="background1" w:themeShade="F2"/>
                        <w:lang w:val="en-GB"/>
                      </w:rPr>
                    </w:pPr>
                    <w:r>
                      <w:rPr>
                        <w:color w:val="F2F2F2" w:themeColor="background1" w:themeShade="F2"/>
                        <w:sz w:val="22"/>
                        <w:lang w:val="en-GB"/>
                      </w:rPr>
                      <w:t>Logistic population growth</w:t>
                    </w:r>
                  </w:p>
                </w:txbxContent>
              </v:textbox>
            </v:shape>
            <w10:wrap anchorx="margin"/>
          </v:group>
        </w:pict>
      </w:r>
    </w:p>
    <w:p w:rsidR="00836360" w:rsidRDefault="00836360">
      <w:pPr>
        <w:spacing w:after="70" w:line="259" w:lineRule="auto"/>
        <w:ind w:left="1170" w:right="948"/>
        <w:jc w:val="center"/>
        <w:rPr>
          <w:color w:val="1F1F22"/>
        </w:rPr>
      </w:pPr>
    </w:p>
    <w:p w:rsidR="00836360" w:rsidRDefault="00836360">
      <w:pPr>
        <w:spacing w:after="70" w:line="259" w:lineRule="auto"/>
        <w:ind w:left="1170" w:right="948"/>
        <w:jc w:val="center"/>
        <w:rPr>
          <w:color w:val="1F1F22"/>
        </w:rPr>
      </w:pPr>
    </w:p>
    <w:p w:rsidR="00836360" w:rsidRDefault="00836360">
      <w:pPr>
        <w:spacing w:after="70" w:line="259" w:lineRule="auto"/>
        <w:ind w:left="1170" w:right="948"/>
        <w:jc w:val="center"/>
        <w:rPr>
          <w:color w:val="1F1F22"/>
        </w:rPr>
      </w:pPr>
    </w:p>
    <w:p w:rsidR="00836360" w:rsidRDefault="00836360">
      <w:pPr>
        <w:spacing w:after="70" w:line="259" w:lineRule="auto"/>
        <w:ind w:left="1170" w:right="948"/>
        <w:jc w:val="center"/>
        <w:rPr>
          <w:color w:val="1F1F22"/>
        </w:rPr>
      </w:pPr>
    </w:p>
    <w:p w:rsidR="00836360" w:rsidRDefault="00836360">
      <w:pPr>
        <w:spacing w:after="70" w:line="259" w:lineRule="auto"/>
        <w:ind w:left="1170" w:right="948"/>
        <w:jc w:val="center"/>
        <w:rPr>
          <w:color w:val="1F1F22"/>
        </w:rPr>
      </w:pPr>
    </w:p>
    <w:p w:rsidR="00836360" w:rsidRDefault="00836360">
      <w:pPr>
        <w:spacing w:after="70" w:line="259" w:lineRule="auto"/>
        <w:ind w:left="1170" w:right="948"/>
        <w:jc w:val="center"/>
        <w:rPr>
          <w:color w:val="1F1F22"/>
        </w:rPr>
      </w:pPr>
    </w:p>
    <w:p w:rsidR="00836360" w:rsidRDefault="00836360">
      <w:pPr>
        <w:spacing w:after="70" w:line="259" w:lineRule="auto"/>
        <w:ind w:left="1170" w:right="948"/>
        <w:jc w:val="center"/>
        <w:rPr>
          <w:color w:val="1F1F22"/>
        </w:rPr>
      </w:pPr>
    </w:p>
    <w:p w:rsidR="00836360" w:rsidRDefault="00836360">
      <w:pPr>
        <w:spacing w:after="70" w:line="259" w:lineRule="auto"/>
        <w:ind w:left="1170" w:right="948"/>
        <w:jc w:val="center"/>
        <w:rPr>
          <w:color w:val="1F1F22"/>
        </w:rPr>
      </w:pPr>
    </w:p>
    <w:p w:rsidR="00CD7A8D" w:rsidRDefault="00CD7A8D" w:rsidP="00CD7A8D">
      <w:pPr>
        <w:spacing w:after="0" w:line="240" w:lineRule="auto"/>
        <w:ind w:left="0" w:firstLine="0"/>
        <w:jc w:val="left"/>
        <w:rPr>
          <w:color w:val="1F1F22"/>
        </w:rPr>
      </w:pPr>
    </w:p>
    <w:p w:rsidR="002B24DA" w:rsidRDefault="002B24DA" w:rsidP="00CD7A8D">
      <w:pPr>
        <w:spacing w:after="0" w:line="240" w:lineRule="auto"/>
        <w:ind w:left="2880" w:firstLine="0"/>
        <w:jc w:val="left"/>
        <w:rPr>
          <w:color w:val="1F1F22"/>
        </w:rPr>
      </w:pPr>
    </w:p>
    <w:p w:rsidR="002B24DA" w:rsidRDefault="002B24DA" w:rsidP="00CD7A8D">
      <w:pPr>
        <w:spacing w:after="0" w:line="240" w:lineRule="auto"/>
        <w:ind w:left="2880" w:firstLine="0"/>
        <w:jc w:val="left"/>
        <w:rPr>
          <w:color w:val="1F1F22"/>
        </w:rPr>
      </w:pPr>
    </w:p>
    <w:p w:rsidR="002B24DA" w:rsidRDefault="002B24DA" w:rsidP="00CD7A8D">
      <w:pPr>
        <w:spacing w:after="0" w:line="240" w:lineRule="auto"/>
        <w:ind w:left="2880" w:firstLine="0"/>
        <w:jc w:val="left"/>
        <w:rPr>
          <w:color w:val="1F1F22"/>
        </w:rPr>
      </w:pPr>
    </w:p>
    <w:p w:rsidR="002B24DA" w:rsidRDefault="002B24DA" w:rsidP="00CD7A8D">
      <w:pPr>
        <w:spacing w:after="0" w:line="240" w:lineRule="auto"/>
        <w:ind w:left="2880" w:firstLine="0"/>
        <w:jc w:val="left"/>
        <w:rPr>
          <w:color w:val="1F1F22"/>
        </w:rPr>
      </w:pPr>
    </w:p>
    <w:p w:rsidR="002B24DA" w:rsidRDefault="002B24DA" w:rsidP="00CD7A8D">
      <w:pPr>
        <w:spacing w:after="0" w:line="240" w:lineRule="auto"/>
        <w:ind w:left="2880" w:firstLine="0"/>
        <w:jc w:val="left"/>
        <w:rPr>
          <w:color w:val="1F1F22"/>
        </w:rPr>
      </w:pPr>
    </w:p>
    <w:p w:rsidR="002B24DA" w:rsidRDefault="002B24DA" w:rsidP="00CD7A8D">
      <w:pPr>
        <w:spacing w:after="0" w:line="240" w:lineRule="auto"/>
        <w:ind w:left="2880" w:firstLine="0"/>
        <w:jc w:val="left"/>
        <w:rPr>
          <w:color w:val="1F1F22"/>
        </w:rPr>
      </w:pPr>
    </w:p>
    <w:p w:rsidR="002B24DA" w:rsidRDefault="002B24DA" w:rsidP="00CD7A8D">
      <w:pPr>
        <w:spacing w:after="0" w:line="240" w:lineRule="auto"/>
        <w:ind w:left="2880" w:firstLine="0"/>
        <w:jc w:val="left"/>
        <w:rPr>
          <w:color w:val="1F1F22"/>
        </w:rPr>
      </w:pPr>
    </w:p>
    <w:p w:rsidR="002B24DA" w:rsidRDefault="002B24DA" w:rsidP="00CD7A8D">
      <w:pPr>
        <w:spacing w:after="0" w:line="240" w:lineRule="auto"/>
        <w:ind w:left="2880" w:firstLine="0"/>
        <w:jc w:val="left"/>
        <w:rPr>
          <w:color w:val="1F1F22"/>
        </w:rPr>
      </w:pPr>
    </w:p>
    <w:p w:rsidR="002B24DA" w:rsidRDefault="002B24DA" w:rsidP="00CD7A8D">
      <w:pPr>
        <w:spacing w:after="0" w:line="240" w:lineRule="auto"/>
        <w:ind w:left="2880" w:firstLine="0"/>
        <w:jc w:val="left"/>
        <w:rPr>
          <w:color w:val="1F1F22"/>
        </w:rPr>
      </w:pPr>
    </w:p>
    <w:p w:rsidR="002B24DA" w:rsidRDefault="002B24DA" w:rsidP="00CD7A8D">
      <w:pPr>
        <w:spacing w:after="0" w:line="240" w:lineRule="auto"/>
        <w:ind w:left="2880" w:firstLine="0"/>
        <w:jc w:val="left"/>
        <w:rPr>
          <w:color w:val="1F1F22"/>
        </w:rPr>
      </w:pPr>
    </w:p>
    <w:p w:rsidR="002B24DA" w:rsidRDefault="002B24DA" w:rsidP="00CD7A8D">
      <w:pPr>
        <w:spacing w:after="0" w:line="240" w:lineRule="auto"/>
        <w:ind w:left="2880" w:firstLine="0"/>
        <w:jc w:val="left"/>
        <w:rPr>
          <w:color w:val="1F1F22"/>
        </w:rPr>
      </w:pPr>
    </w:p>
    <w:p w:rsidR="002B24DA" w:rsidRDefault="002B24DA" w:rsidP="00CD7A8D">
      <w:pPr>
        <w:spacing w:after="0" w:line="240" w:lineRule="auto"/>
        <w:ind w:left="2880" w:firstLine="0"/>
        <w:jc w:val="left"/>
        <w:rPr>
          <w:color w:val="1F1F22"/>
        </w:rPr>
      </w:pPr>
    </w:p>
    <w:p w:rsidR="002B24DA" w:rsidRDefault="002B24DA" w:rsidP="00CD7A8D">
      <w:pPr>
        <w:spacing w:after="0" w:line="240" w:lineRule="auto"/>
        <w:ind w:left="2880" w:firstLine="0"/>
        <w:jc w:val="left"/>
        <w:rPr>
          <w:color w:val="1F1F22"/>
        </w:rPr>
      </w:pPr>
    </w:p>
    <w:p w:rsidR="002B24DA" w:rsidRDefault="002B24DA" w:rsidP="00CD7A8D">
      <w:pPr>
        <w:spacing w:after="0" w:line="240" w:lineRule="auto"/>
        <w:ind w:left="2880" w:firstLine="0"/>
        <w:jc w:val="left"/>
        <w:rPr>
          <w:color w:val="1F1F22"/>
        </w:rPr>
      </w:pPr>
    </w:p>
    <w:p w:rsidR="002B24DA" w:rsidRDefault="002B24DA" w:rsidP="00CD7A8D">
      <w:pPr>
        <w:spacing w:after="0" w:line="240" w:lineRule="auto"/>
        <w:ind w:left="2880" w:firstLine="0"/>
        <w:jc w:val="left"/>
        <w:rPr>
          <w:color w:val="1F1F22"/>
        </w:rPr>
      </w:pPr>
    </w:p>
    <w:p w:rsidR="002B24DA" w:rsidRDefault="002B24DA" w:rsidP="00CD7A8D">
      <w:pPr>
        <w:spacing w:after="0" w:line="240" w:lineRule="auto"/>
        <w:ind w:left="2880" w:firstLine="0"/>
        <w:jc w:val="left"/>
        <w:rPr>
          <w:color w:val="1F1F22"/>
        </w:rPr>
      </w:pPr>
    </w:p>
    <w:p w:rsidR="002B24DA" w:rsidRDefault="000B21F5" w:rsidP="00CD7A8D">
      <w:pPr>
        <w:spacing w:after="0" w:line="240" w:lineRule="auto"/>
        <w:ind w:left="2880" w:firstLine="0"/>
        <w:jc w:val="left"/>
        <w:rPr>
          <w:color w:val="1F1F22"/>
        </w:rPr>
      </w:pPr>
      <w:r w:rsidRPr="000B21F5">
        <w:rPr>
          <w:noProof/>
          <w:color w:val="1F1F22"/>
        </w:rPr>
        <w:pict>
          <v:shape id="Text Box 111" o:spid="_x0000_s1098" type="#_x0000_t202" style="position:absolute;left:0;text-align:left;margin-left:2.3pt;margin-top:5.7pt;width:461.9pt;height:165.45pt;z-index:251746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" filled="f" strokeweight=".5pt">
            <v:textbox>
              <w:txbxContent>
                <w:p w:rsidR="005E76DB" w:rsidRPr="005E76DB" w:rsidRDefault="005E76DB">
                  <w:pPr>
                    <w:ind w:left="0"/>
                    <w:rPr>
                      <w:lang w:val="en-GB"/>
                    </w:rPr>
                  </w:pPr>
                  <w:r>
                    <w:rPr>
                      <w:lang w:val="en-GB"/>
                    </w:rPr>
                    <w:t>Shared preference-plot</w:t>
                  </w:r>
                  <w:r w:rsidR="00A935AA">
                    <w:rPr>
                      <w:lang w:val="en-GB"/>
                    </w:rPr>
                    <w:t xml:space="preserve"> graph of </w:t>
                  </w:r>
                  <w:proofErr w:type="spellStart"/>
                  <w:r w:rsidR="00A935AA">
                    <w:rPr>
                      <w:lang w:val="en-GB"/>
                    </w:rPr>
                    <w:t>density</w:t>
                  </w:r>
                  <w:proofErr w:type="gramStart"/>
                  <w:r w:rsidR="00A935AA">
                    <w:rPr>
                      <w:lang w:val="en-GB"/>
                    </w:rPr>
                    <w:t>,growth</w:t>
                  </w:r>
                  <w:proofErr w:type="spellEnd"/>
                  <w:proofErr w:type="gramEnd"/>
                  <w:r w:rsidR="00A935AA">
                    <w:rPr>
                      <w:lang w:val="en-GB"/>
                    </w:rPr>
                    <w:t xml:space="preserve"> and </w:t>
                  </w:r>
                  <w:proofErr w:type="spellStart"/>
                  <w:r w:rsidR="00A935AA">
                    <w:rPr>
                      <w:lang w:val="en-GB"/>
                    </w:rPr>
                    <w:t>age_pyramid</w:t>
                  </w:r>
                  <w:proofErr w:type="spellEnd"/>
                  <w:r w:rsidR="00A935AA">
                    <w:rPr>
                      <w:lang w:val="en-GB"/>
                    </w:rPr>
                    <w:t xml:space="preserve"> using  </w:t>
                  </w:r>
                  <w:proofErr w:type="spellStart"/>
                  <w:r w:rsidR="00A935AA">
                    <w:rPr>
                      <w:lang w:val="en-GB"/>
                    </w:rPr>
                    <w:t>shiny,config,usethis</w:t>
                  </w:r>
                  <w:proofErr w:type="spellEnd"/>
                  <w:r w:rsidR="00A935AA">
                    <w:rPr>
                      <w:lang w:val="en-GB"/>
                    </w:rPr>
                    <w:t xml:space="preserve"> package function to set n retrieve env variable n YAML formats</w:t>
                  </w:r>
                </w:p>
              </w:txbxContent>
            </v:textbox>
          </v:shape>
        </w:pict>
      </w:r>
    </w:p>
    <w:p w:rsidR="002B24DA" w:rsidRDefault="002B24DA" w:rsidP="00CD7A8D">
      <w:pPr>
        <w:spacing w:after="0" w:line="240" w:lineRule="auto"/>
        <w:ind w:left="2880" w:firstLine="0"/>
        <w:jc w:val="left"/>
        <w:rPr>
          <w:color w:val="1F1F22"/>
        </w:rPr>
      </w:pPr>
    </w:p>
    <w:p w:rsidR="002B24DA" w:rsidRDefault="002B24DA" w:rsidP="00CD7A8D">
      <w:pPr>
        <w:spacing w:after="0" w:line="240" w:lineRule="auto"/>
        <w:ind w:left="2880" w:firstLine="0"/>
        <w:jc w:val="left"/>
        <w:rPr>
          <w:color w:val="1F1F22"/>
        </w:rPr>
      </w:pPr>
    </w:p>
    <w:p w:rsidR="002B24DA" w:rsidRDefault="002B24DA" w:rsidP="00CD7A8D">
      <w:pPr>
        <w:spacing w:after="0" w:line="240" w:lineRule="auto"/>
        <w:ind w:left="2880" w:firstLine="0"/>
        <w:jc w:val="left"/>
        <w:rPr>
          <w:color w:val="1F1F22"/>
        </w:rPr>
      </w:pPr>
    </w:p>
    <w:p w:rsidR="002B24DA" w:rsidRDefault="002B24DA" w:rsidP="00CD7A8D">
      <w:pPr>
        <w:spacing w:after="0" w:line="240" w:lineRule="auto"/>
        <w:ind w:left="2880" w:firstLine="0"/>
        <w:jc w:val="left"/>
        <w:rPr>
          <w:color w:val="1F1F22"/>
        </w:rPr>
      </w:pPr>
    </w:p>
    <w:p w:rsidR="002B24DA" w:rsidRDefault="002B24DA" w:rsidP="00CD7A8D">
      <w:pPr>
        <w:spacing w:after="0" w:line="240" w:lineRule="auto"/>
        <w:ind w:left="2880" w:firstLine="0"/>
        <w:jc w:val="left"/>
        <w:rPr>
          <w:color w:val="1F1F22"/>
        </w:rPr>
      </w:pPr>
    </w:p>
    <w:p w:rsidR="002B24DA" w:rsidRDefault="002B24DA" w:rsidP="00CD7A8D">
      <w:pPr>
        <w:spacing w:after="0" w:line="240" w:lineRule="auto"/>
        <w:ind w:left="2880" w:firstLine="0"/>
        <w:jc w:val="left"/>
        <w:rPr>
          <w:color w:val="1F1F22"/>
        </w:rPr>
      </w:pPr>
    </w:p>
    <w:p w:rsidR="002B24DA" w:rsidRDefault="002B24DA" w:rsidP="00CD7A8D">
      <w:pPr>
        <w:spacing w:after="0" w:line="240" w:lineRule="auto"/>
        <w:ind w:left="2880" w:firstLine="0"/>
        <w:jc w:val="left"/>
        <w:rPr>
          <w:color w:val="1F1F22"/>
        </w:rPr>
      </w:pPr>
    </w:p>
    <w:p w:rsidR="002B24DA" w:rsidRDefault="002B24DA" w:rsidP="00CD7A8D">
      <w:pPr>
        <w:spacing w:after="0" w:line="240" w:lineRule="auto"/>
        <w:ind w:left="2880" w:firstLine="0"/>
        <w:jc w:val="left"/>
        <w:rPr>
          <w:color w:val="1F1F22"/>
        </w:rPr>
      </w:pPr>
    </w:p>
    <w:p w:rsidR="002B24DA" w:rsidRDefault="002B24DA" w:rsidP="00CD7A8D">
      <w:pPr>
        <w:spacing w:after="0" w:line="240" w:lineRule="auto"/>
        <w:ind w:left="2880" w:firstLine="0"/>
        <w:jc w:val="left"/>
        <w:rPr>
          <w:color w:val="1F1F22"/>
        </w:rPr>
      </w:pPr>
    </w:p>
    <w:p w:rsidR="002B24DA" w:rsidRDefault="002B24DA" w:rsidP="00CD7A8D">
      <w:pPr>
        <w:spacing w:after="0" w:line="240" w:lineRule="auto"/>
        <w:ind w:left="2880" w:firstLine="0"/>
        <w:jc w:val="left"/>
        <w:rPr>
          <w:color w:val="1F1F22"/>
        </w:rPr>
      </w:pPr>
    </w:p>
    <w:p w:rsidR="00836360" w:rsidRPr="00CD7A8D" w:rsidRDefault="0055369A" w:rsidP="00CD7A8D">
      <w:pPr>
        <w:spacing w:after="0" w:line="240" w:lineRule="auto"/>
        <w:ind w:left="2880" w:firstLine="0"/>
        <w:jc w:val="left"/>
        <w:rPr>
          <w:b/>
          <w:sz w:val="40"/>
        </w:rPr>
      </w:pPr>
      <w:r>
        <w:rPr>
          <w:b/>
          <w:sz w:val="40"/>
        </w:rPr>
        <w:t xml:space="preserve">CHAPTER NO.08 </w:t>
      </w:r>
    </w:p>
    <w:p w:rsidR="00836360" w:rsidRDefault="00836360">
      <w:pPr>
        <w:spacing w:after="0" w:line="259" w:lineRule="auto"/>
        <w:ind w:left="0" w:firstLine="0"/>
        <w:jc w:val="left"/>
      </w:pPr>
    </w:p>
    <w:p w:rsidR="00836360" w:rsidRDefault="0055369A">
      <w:pPr>
        <w:pStyle w:val="Heading3"/>
        <w:spacing w:after="3"/>
        <w:ind w:left="772" w:right="558"/>
        <w:jc w:val="center"/>
        <w:rPr>
          <w:sz w:val="32"/>
        </w:rPr>
      </w:pPr>
      <w:r>
        <w:rPr>
          <w:sz w:val="32"/>
        </w:rPr>
        <w:t xml:space="preserve">IMPLEMENTATION </w:t>
      </w:r>
    </w:p>
    <w:p w:rsidR="00836360" w:rsidRDefault="00836360">
      <w:pPr>
        <w:spacing w:after="0" w:line="259" w:lineRule="auto"/>
        <w:ind w:left="-1241" w:right="10948" w:firstLine="0"/>
        <w:jc w:val="left"/>
        <w:rPr>
          <w:bCs/>
          <w:sz w:val="24"/>
          <w:szCs w:val="24"/>
        </w:rPr>
      </w:pPr>
    </w:p>
    <w:p w:rsidR="00836360" w:rsidRDefault="000B21F5">
      <w:pPr>
        <w:spacing w:after="0" w:line="259" w:lineRule="auto"/>
        <w:ind w:left="-1241" w:right="10948" w:firstLine="0"/>
        <w:jc w:val="left"/>
        <w:rPr>
          <w:bCs/>
          <w:sz w:val="24"/>
          <w:szCs w:val="24"/>
        </w:rPr>
      </w:pPr>
      <w:r w:rsidRPr="000B21F5">
        <w:rPr>
          <w:bCs/>
          <w:noProof/>
          <w:sz w:val="24"/>
          <w:szCs w:val="24"/>
        </w:rPr>
        <w:pict>
          <v:shape id="Text Box 454" o:spid="_x0000_s1099" type="#_x0000_t202" style="position:absolute;left:0;text-align:left;margin-left:-20.55pt;margin-top:14.4pt;width:527pt;height:551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" fillcolor="white [3201]" strokeweight=".5pt">
            <v:textbox>
              <w:txbxContent>
                <w:p w:rsidR="004C015A" w:rsidRDefault="004C015A" w:rsidP="00543EE0">
                  <w:pPr>
                    <w:ind w:left="0"/>
                  </w:pPr>
                  <w:r>
                    <w:t>1. Logistic Growth:</w:t>
                  </w:r>
                </w:p>
                <w:p w:rsidR="004C015A" w:rsidRDefault="004C015A" w:rsidP="00543EE0">
                  <w:pPr>
                    <w:ind w:left="0"/>
                  </w:pPr>
                  <w:r>
                    <w:t xml:space="preserve">Input: Initial population size (N0), time elapsed (t), birth rate (b), and death rate (d). </w:t>
                  </w:r>
                </w:p>
                <w:p w:rsidR="004C015A" w:rsidRDefault="004C015A" w:rsidP="00543EE0">
                  <w:pPr>
                    <w:ind w:left="0"/>
                  </w:pPr>
                  <w:r>
                    <w:t xml:space="preserve">Calculation: </w:t>
                  </w:r>
                </w:p>
                <w:p w:rsidR="004C015A" w:rsidRDefault="004C015A" w:rsidP="00543EE0">
                  <w:pPr>
                    <w:ind w:left="0"/>
                  </w:pPr>
                  <w:r>
                    <w:t xml:space="preserve">Calculate intrinsic growth rate (r) = b - d </w:t>
                  </w:r>
                </w:p>
                <w:p w:rsidR="004C015A" w:rsidRDefault="004C015A" w:rsidP="00543EE0">
                  <w:pPr>
                    <w:ind w:left="0"/>
                  </w:pPr>
                  <w:r>
                    <w:t xml:space="preserve">Calculate carrying capacity (K) based on environmental limits </w:t>
                  </w:r>
                </w:p>
                <w:p w:rsidR="004C015A" w:rsidRDefault="004C015A" w:rsidP="00543EE0">
                  <w:pPr>
                    <w:ind w:left="0"/>
                  </w:pPr>
                  <w:r>
                    <w:t xml:space="preserve">Use the logistic equation to calculate population size at each time step: </w:t>
                  </w:r>
                </w:p>
                <w:p w:rsidR="004C015A" w:rsidRDefault="004C015A" w:rsidP="00543EE0">
                  <w:pPr>
                    <w:ind w:left="0"/>
                  </w:pPr>
                  <w:r>
                    <w:t xml:space="preserve">N(t+1) = N(t) + r * N(t) * (1 - N(t)/K) </w:t>
                  </w:r>
                </w:p>
                <w:p w:rsidR="004C015A" w:rsidRDefault="004C015A" w:rsidP="00543EE0">
                  <w:pPr>
                    <w:ind w:left="0"/>
                  </w:pPr>
                  <w:r>
                    <w:t xml:space="preserve">Output: Plot of population size over time. </w:t>
                  </w:r>
                </w:p>
                <w:p w:rsidR="004C015A" w:rsidRDefault="004C015A" w:rsidP="00543EE0">
                  <w:pPr>
                    <w:ind w:left="0"/>
                  </w:pPr>
                  <w:r>
                    <w:t>2. Age Pyramid:</w:t>
                  </w:r>
                </w:p>
                <w:p w:rsidR="004C015A" w:rsidRDefault="004C015A" w:rsidP="00543EE0">
                  <w:pPr>
                    <w:ind w:left="0"/>
                  </w:pPr>
                  <w:r>
                    <w:t xml:space="preserve">Input: Age groups, male and female population for each age group, and literacy rates. </w:t>
                  </w:r>
                </w:p>
                <w:p w:rsidR="004C015A" w:rsidRDefault="004C015A" w:rsidP="00543EE0">
                  <w:pPr>
                    <w:ind w:left="0"/>
                  </w:pPr>
                  <w:r>
                    <w:t xml:space="preserve">Data Processing: Create a data frame with age groups, gender, population, and literacy rates. </w:t>
                  </w:r>
                </w:p>
                <w:p w:rsidR="004C015A" w:rsidRDefault="004C015A" w:rsidP="00543EE0">
                  <w:pPr>
                    <w:ind w:left="0"/>
                  </w:pPr>
                  <w:r>
                    <w:t xml:space="preserve">Visualization: </w:t>
                  </w:r>
                </w:p>
                <w:p w:rsidR="004C015A" w:rsidRDefault="004C015A" w:rsidP="00543EE0">
                  <w:pPr>
                    <w:ind w:left="0"/>
                  </w:pPr>
                  <w:r>
                    <w:t xml:space="preserve">Create a bar plot with age groups on the x-axis and population on the y-axis, with different </w:t>
                  </w:r>
                  <w:proofErr w:type="spellStart"/>
                  <w:r>
                    <w:t>colors</w:t>
                  </w:r>
                  <w:proofErr w:type="spellEnd"/>
                  <w:r>
                    <w:t xml:space="preserve"> for males and females. </w:t>
                  </w:r>
                </w:p>
                <w:p w:rsidR="004C015A" w:rsidRDefault="004C015A" w:rsidP="00543EE0">
                  <w:pPr>
                    <w:ind w:left="0"/>
                  </w:pPr>
                  <w:r>
                    <w:t xml:space="preserve">Invert the x-axis to create a pyramid shape. </w:t>
                  </w:r>
                </w:p>
                <w:p w:rsidR="004C015A" w:rsidRDefault="004C015A" w:rsidP="00543EE0">
                  <w:pPr>
                    <w:ind w:left="0"/>
                  </w:pPr>
                  <w:r>
                    <w:t xml:space="preserve">Analysis: </w:t>
                  </w:r>
                </w:p>
                <w:p w:rsidR="004C015A" w:rsidRDefault="004C015A" w:rsidP="00543EE0">
                  <w:pPr>
                    <w:ind w:left="0"/>
                  </w:pPr>
                  <w:r>
                    <w:t xml:space="preserve">Analyze the shape of the pyramid to infer population trends (expanding, stable, declining). </w:t>
                  </w:r>
                </w:p>
                <w:p w:rsidR="004C015A" w:rsidRDefault="004C015A" w:rsidP="00543EE0">
                  <w:pPr>
                    <w:ind w:left="0"/>
                  </w:pPr>
                  <w:r>
                    <w:t xml:space="preserve">Calculate dependency ratios and other demographic indicators. </w:t>
                  </w:r>
                </w:p>
                <w:p w:rsidR="004C015A" w:rsidRDefault="004C015A" w:rsidP="00543EE0">
                  <w:pPr>
                    <w:ind w:left="0"/>
                  </w:pPr>
                  <w:r>
                    <w:t xml:space="preserve">Provide recommendations based on the population structure. </w:t>
                  </w:r>
                </w:p>
                <w:p w:rsidR="004C015A" w:rsidRDefault="004C015A" w:rsidP="00543EE0">
                  <w:pPr>
                    <w:ind w:left="0"/>
                  </w:pPr>
                  <w:r>
                    <w:t>3. Population Density:</w:t>
                  </w:r>
                </w:p>
                <w:p w:rsidR="004C015A" w:rsidRDefault="004C015A" w:rsidP="00543EE0">
                  <w:pPr>
                    <w:ind w:left="0"/>
                  </w:pPr>
                  <w:r>
                    <w:t xml:space="preserve">Input: Region names, population sizes, and areas. </w:t>
                  </w:r>
                </w:p>
                <w:p w:rsidR="004C015A" w:rsidRDefault="004C015A" w:rsidP="00543EE0">
                  <w:pPr>
                    <w:ind w:left="0"/>
                  </w:pPr>
                  <w:r>
                    <w:t xml:space="preserve">Calculation: Calculate population density for each region by dividing population by area. </w:t>
                  </w:r>
                </w:p>
                <w:p w:rsidR="004C015A" w:rsidRDefault="004C015A" w:rsidP="00543EE0">
                  <w:pPr>
                    <w:ind w:left="0"/>
                  </w:pPr>
                  <w:r>
                    <w:t xml:space="preserve">Visualization: Create a bar plot showing population density for each region. </w:t>
                  </w:r>
                </w:p>
                <w:p w:rsidR="004C015A" w:rsidRDefault="004C015A" w:rsidP="00543EE0">
                  <w:pPr>
                    <w:ind w:left="0"/>
                  </w:pPr>
                  <w:r>
                    <w:t xml:space="preserve">Analysis: </w:t>
                  </w:r>
                </w:p>
                <w:p w:rsidR="004C015A" w:rsidRDefault="004C015A" w:rsidP="00543EE0">
                  <w:pPr>
                    <w:ind w:left="0"/>
                  </w:pPr>
                  <w:r>
                    <w:t xml:space="preserve">Identify regions with high and low population density. </w:t>
                  </w:r>
                </w:p>
                <w:p w:rsidR="004C015A" w:rsidRDefault="004C015A" w:rsidP="00543EE0">
                  <w:pPr>
                    <w:ind w:left="0"/>
                  </w:pPr>
                  <w:r>
                    <w:t xml:space="preserve">Analyze spatial patterns and potential implications. </w:t>
                  </w:r>
                </w:p>
                <w:p w:rsidR="004C015A" w:rsidRDefault="004C015A" w:rsidP="00543EE0">
                  <w:pPr>
                    <w:ind w:left="0"/>
                  </w:pPr>
                  <w:r>
                    <w:t>Provide recommendations for urban planning and resource allocation.</w:t>
                  </w:r>
                </w:p>
              </w:txbxContent>
            </v:textbox>
          </v:shape>
        </w:pict>
      </w:r>
    </w:p>
    <w:p w:rsidR="00836360" w:rsidRDefault="00836360">
      <w:pPr>
        <w:spacing w:after="0" w:line="259" w:lineRule="auto"/>
        <w:ind w:left="-1241" w:right="10948" w:firstLine="0"/>
        <w:jc w:val="left"/>
        <w:rPr>
          <w:bCs/>
          <w:sz w:val="24"/>
          <w:szCs w:val="24"/>
        </w:rPr>
      </w:pPr>
    </w:p>
    <w:p w:rsidR="00836360" w:rsidRDefault="00836360">
      <w:pPr>
        <w:spacing w:after="0" w:line="259" w:lineRule="auto"/>
        <w:ind w:left="-1241" w:right="10948" w:firstLine="0"/>
        <w:jc w:val="left"/>
        <w:rPr>
          <w:bCs/>
          <w:sz w:val="24"/>
          <w:szCs w:val="24"/>
        </w:rPr>
      </w:pPr>
    </w:p>
    <w:p w:rsidR="00836360" w:rsidRDefault="00836360">
      <w:pPr>
        <w:spacing w:after="0" w:line="259" w:lineRule="auto"/>
        <w:ind w:left="-1241" w:right="10948" w:firstLine="0"/>
        <w:jc w:val="left"/>
        <w:rPr>
          <w:bCs/>
          <w:sz w:val="24"/>
          <w:szCs w:val="24"/>
        </w:rPr>
      </w:pPr>
    </w:p>
    <w:p w:rsidR="00836360" w:rsidRDefault="00836360">
      <w:pPr>
        <w:spacing w:after="0" w:line="259" w:lineRule="auto"/>
        <w:ind w:left="-1241" w:right="10948" w:firstLine="0"/>
        <w:jc w:val="left"/>
        <w:rPr>
          <w:bCs/>
          <w:sz w:val="24"/>
          <w:szCs w:val="24"/>
        </w:rPr>
      </w:pPr>
    </w:p>
    <w:p w:rsidR="00836360" w:rsidRDefault="00836360">
      <w:pPr>
        <w:spacing w:after="0" w:line="259" w:lineRule="auto"/>
        <w:ind w:left="-1241" w:right="10948" w:firstLine="0"/>
        <w:jc w:val="left"/>
        <w:rPr>
          <w:bCs/>
          <w:sz w:val="24"/>
          <w:szCs w:val="24"/>
        </w:rPr>
      </w:pPr>
    </w:p>
    <w:p w:rsidR="00836360" w:rsidRDefault="00836360">
      <w:pPr>
        <w:spacing w:after="0" w:line="259" w:lineRule="auto"/>
        <w:ind w:left="-1241" w:right="10948" w:firstLine="0"/>
        <w:jc w:val="left"/>
        <w:rPr>
          <w:bCs/>
          <w:sz w:val="24"/>
          <w:szCs w:val="24"/>
        </w:rPr>
      </w:pPr>
    </w:p>
    <w:p w:rsidR="00836360" w:rsidRDefault="00836360">
      <w:pPr>
        <w:spacing w:after="0" w:line="259" w:lineRule="auto"/>
        <w:ind w:left="-1241" w:right="10948" w:firstLine="0"/>
        <w:jc w:val="left"/>
        <w:rPr>
          <w:bCs/>
          <w:sz w:val="24"/>
          <w:szCs w:val="24"/>
        </w:rPr>
      </w:pPr>
    </w:p>
    <w:p w:rsidR="00836360" w:rsidRDefault="00836360">
      <w:pPr>
        <w:spacing w:after="0" w:line="259" w:lineRule="auto"/>
        <w:ind w:left="-1241" w:right="10948" w:firstLine="0"/>
        <w:jc w:val="left"/>
        <w:rPr>
          <w:bCs/>
          <w:sz w:val="24"/>
          <w:szCs w:val="24"/>
        </w:rPr>
      </w:pPr>
    </w:p>
    <w:p w:rsidR="00836360" w:rsidRDefault="00836360">
      <w:pPr>
        <w:spacing w:after="0" w:line="259" w:lineRule="auto"/>
        <w:ind w:left="-1241" w:right="10948" w:firstLine="0"/>
        <w:jc w:val="left"/>
        <w:rPr>
          <w:bCs/>
          <w:sz w:val="24"/>
          <w:szCs w:val="24"/>
        </w:rPr>
      </w:pPr>
    </w:p>
    <w:p w:rsidR="00836360" w:rsidRDefault="00836360">
      <w:pPr>
        <w:spacing w:after="0" w:line="259" w:lineRule="auto"/>
        <w:ind w:left="-1241" w:right="10948" w:firstLine="0"/>
        <w:jc w:val="left"/>
        <w:rPr>
          <w:bCs/>
          <w:sz w:val="24"/>
          <w:szCs w:val="24"/>
        </w:rPr>
      </w:pPr>
    </w:p>
    <w:p w:rsidR="00836360" w:rsidRDefault="00836360">
      <w:pPr>
        <w:spacing w:after="0" w:line="259" w:lineRule="auto"/>
        <w:ind w:left="-1241" w:right="10948" w:firstLine="0"/>
        <w:jc w:val="left"/>
        <w:rPr>
          <w:bCs/>
          <w:sz w:val="24"/>
          <w:szCs w:val="24"/>
        </w:rPr>
      </w:pPr>
    </w:p>
    <w:p w:rsidR="00836360" w:rsidRDefault="00836360">
      <w:pPr>
        <w:spacing w:after="0" w:line="259" w:lineRule="auto"/>
        <w:ind w:left="-1241" w:right="10948" w:firstLine="0"/>
        <w:jc w:val="left"/>
        <w:rPr>
          <w:bCs/>
          <w:sz w:val="24"/>
          <w:szCs w:val="24"/>
        </w:rPr>
      </w:pPr>
    </w:p>
    <w:p w:rsidR="00836360" w:rsidRDefault="00836360">
      <w:pPr>
        <w:spacing w:after="0" w:line="259" w:lineRule="auto"/>
        <w:ind w:left="-1241" w:right="10948" w:firstLine="0"/>
        <w:jc w:val="left"/>
        <w:rPr>
          <w:bCs/>
          <w:sz w:val="24"/>
          <w:szCs w:val="24"/>
        </w:rPr>
      </w:pPr>
    </w:p>
    <w:p w:rsidR="00836360" w:rsidRDefault="00836360">
      <w:pPr>
        <w:spacing w:after="0" w:line="259" w:lineRule="auto"/>
        <w:ind w:left="-1241" w:right="10948" w:firstLine="0"/>
        <w:jc w:val="left"/>
        <w:rPr>
          <w:bCs/>
          <w:sz w:val="24"/>
          <w:szCs w:val="24"/>
        </w:rPr>
      </w:pPr>
    </w:p>
    <w:p w:rsidR="00836360" w:rsidRDefault="00836360">
      <w:pPr>
        <w:spacing w:after="0" w:line="259" w:lineRule="auto"/>
        <w:ind w:left="-1241" w:right="10948" w:firstLine="0"/>
        <w:jc w:val="left"/>
        <w:rPr>
          <w:bCs/>
          <w:sz w:val="24"/>
          <w:szCs w:val="24"/>
        </w:rPr>
      </w:pPr>
    </w:p>
    <w:p w:rsidR="00836360" w:rsidRDefault="00836360">
      <w:pPr>
        <w:spacing w:after="0" w:line="259" w:lineRule="auto"/>
        <w:ind w:left="-1241" w:right="10948" w:firstLine="0"/>
        <w:jc w:val="left"/>
        <w:rPr>
          <w:bCs/>
          <w:sz w:val="24"/>
          <w:szCs w:val="24"/>
        </w:rPr>
      </w:pPr>
    </w:p>
    <w:p w:rsidR="00836360" w:rsidRDefault="00836360">
      <w:pPr>
        <w:spacing w:after="0" w:line="259" w:lineRule="auto"/>
        <w:ind w:left="-1241" w:right="10948" w:firstLine="0"/>
        <w:jc w:val="left"/>
        <w:rPr>
          <w:bCs/>
          <w:sz w:val="24"/>
          <w:szCs w:val="24"/>
        </w:rPr>
      </w:pPr>
    </w:p>
    <w:p w:rsidR="00836360" w:rsidRDefault="00836360">
      <w:pPr>
        <w:spacing w:after="0" w:line="259" w:lineRule="auto"/>
        <w:ind w:left="-1241" w:right="10948" w:firstLine="0"/>
        <w:jc w:val="left"/>
        <w:rPr>
          <w:bCs/>
          <w:sz w:val="24"/>
          <w:szCs w:val="24"/>
        </w:rPr>
      </w:pPr>
    </w:p>
    <w:p w:rsidR="00836360" w:rsidRDefault="00836360">
      <w:pPr>
        <w:spacing w:after="0" w:line="259" w:lineRule="auto"/>
        <w:ind w:left="-1241" w:right="10948" w:firstLine="0"/>
        <w:jc w:val="left"/>
        <w:rPr>
          <w:bCs/>
          <w:sz w:val="24"/>
          <w:szCs w:val="24"/>
        </w:rPr>
      </w:pPr>
    </w:p>
    <w:p w:rsidR="00836360" w:rsidRDefault="00836360">
      <w:pPr>
        <w:spacing w:after="0" w:line="259" w:lineRule="auto"/>
        <w:ind w:left="-1241" w:right="10948" w:firstLine="0"/>
        <w:jc w:val="left"/>
        <w:rPr>
          <w:bCs/>
          <w:sz w:val="24"/>
          <w:szCs w:val="24"/>
        </w:rPr>
      </w:pPr>
    </w:p>
    <w:p w:rsidR="00836360" w:rsidRDefault="00836360">
      <w:pPr>
        <w:spacing w:after="0" w:line="259" w:lineRule="auto"/>
        <w:ind w:left="-1241" w:right="10948" w:firstLine="0"/>
        <w:jc w:val="left"/>
        <w:rPr>
          <w:bCs/>
          <w:sz w:val="24"/>
          <w:szCs w:val="24"/>
        </w:rPr>
      </w:pPr>
    </w:p>
    <w:p w:rsidR="00836360" w:rsidRDefault="00836360">
      <w:pPr>
        <w:spacing w:after="0" w:line="259" w:lineRule="auto"/>
        <w:ind w:left="-1241" w:right="10948" w:firstLine="0"/>
        <w:jc w:val="left"/>
        <w:rPr>
          <w:bCs/>
          <w:sz w:val="24"/>
          <w:szCs w:val="24"/>
        </w:rPr>
      </w:pPr>
    </w:p>
    <w:p w:rsidR="00836360" w:rsidRDefault="00836360">
      <w:pPr>
        <w:spacing w:after="0" w:line="259" w:lineRule="auto"/>
        <w:ind w:left="-1241" w:right="10948" w:firstLine="0"/>
        <w:jc w:val="left"/>
        <w:rPr>
          <w:bCs/>
          <w:sz w:val="24"/>
          <w:szCs w:val="24"/>
        </w:rPr>
      </w:pPr>
    </w:p>
    <w:p w:rsidR="00836360" w:rsidRDefault="00836360">
      <w:pPr>
        <w:spacing w:after="0" w:line="259" w:lineRule="auto"/>
        <w:ind w:left="-1241" w:right="10948" w:firstLine="0"/>
        <w:jc w:val="left"/>
        <w:rPr>
          <w:bCs/>
          <w:sz w:val="24"/>
          <w:szCs w:val="24"/>
        </w:rPr>
      </w:pPr>
    </w:p>
    <w:p w:rsidR="00836360" w:rsidRDefault="00836360">
      <w:pPr>
        <w:spacing w:after="0" w:line="259" w:lineRule="auto"/>
        <w:ind w:left="-1241" w:right="10948" w:firstLine="0"/>
        <w:jc w:val="left"/>
        <w:rPr>
          <w:bCs/>
          <w:sz w:val="24"/>
          <w:szCs w:val="24"/>
        </w:rPr>
      </w:pPr>
    </w:p>
    <w:p w:rsidR="00836360" w:rsidRDefault="00836360">
      <w:pPr>
        <w:spacing w:after="0" w:line="259" w:lineRule="auto"/>
        <w:ind w:left="-1241" w:right="10948" w:firstLine="0"/>
        <w:jc w:val="left"/>
        <w:rPr>
          <w:bCs/>
          <w:sz w:val="24"/>
          <w:szCs w:val="24"/>
        </w:rPr>
      </w:pPr>
    </w:p>
    <w:p w:rsidR="00836360" w:rsidRDefault="00836360">
      <w:pPr>
        <w:spacing w:after="0" w:line="259" w:lineRule="auto"/>
        <w:ind w:left="-1241" w:right="10948" w:firstLine="0"/>
        <w:jc w:val="left"/>
        <w:rPr>
          <w:bCs/>
          <w:sz w:val="24"/>
          <w:szCs w:val="24"/>
        </w:rPr>
      </w:pPr>
    </w:p>
    <w:p w:rsidR="00836360" w:rsidRDefault="00836360">
      <w:pPr>
        <w:spacing w:after="0" w:line="259" w:lineRule="auto"/>
        <w:ind w:left="-1241" w:right="10948" w:firstLine="0"/>
        <w:jc w:val="left"/>
        <w:rPr>
          <w:bCs/>
          <w:sz w:val="24"/>
          <w:szCs w:val="24"/>
        </w:rPr>
      </w:pPr>
    </w:p>
    <w:p w:rsidR="00836360" w:rsidRDefault="00836360">
      <w:pPr>
        <w:spacing w:after="0" w:line="259" w:lineRule="auto"/>
        <w:ind w:left="-1241" w:right="10948" w:firstLine="0"/>
        <w:jc w:val="left"/>
        <w:rPr>
          <w:bCs/>
          <w:sz w:val="24"/>
          <w:szCs w:val="24"/>
        </w:rPr>
      </w:pPr>
    </w:p>
    <w:p w:rsidR="00836360" w:rsidRDefault="00836360">
      <w:pPr>
        <w:spacing w:after="0" w:line="259" w:lineRule="auto"/>
        <w:ind w:left="-1241" w:right="10948" w:firstLine="0"/>
        <w:jc w:val="left"/>
        <w:rPr>
          <w:bCs/>
          <w:sz w:val="24"/>
          <w:szCs w:val="24"/>
        </w:rPr>
      </w:pPr>
    </w:p>
    <w:p w:rsidR="00836360" w:rsidRDefault="00836360">
      <w:pPr>
        <w:spacing w:after="0" w:line="259" w:lineRule="auto"/>
        <w:ind w:left="-1241" w:right="10948" w:firstLine="0"/>
        <w:jc w:val="left"/>
        <w:rPr>
          <w:bCs/>
          <w:sz w:val="24"/>
          <w:szCs w:val="24"/>
        </w:rPr>
      </w:pPr>
    </w:p>
    <w:p w:rsidR="00836360" w:rsidRDefault="00836360">
      <w:pPr>
        <w:spacing w:after="0" w:line="259" w:lineRule="auto"/>
        <w:ind w:left="-1241" w:right="10948" w:firstLine="0"/>
        <w:jc w:val="left"/>
        <w:rPr>
          <w:bCs/>
          <w:sz w:val="24"/>
          <w:szCs w:val="24"/>
        </w:rPr>
      </w:pPr>
    </w:p>
    <w:p w:rsidR="00836360" w:rsidRDefault="00836360">
      <w:pPr>
        <w:spacing w:after="0" w:line="259" w:lineRule="auto"/>
        <w:ind w:left="-1241" w:right="10948" w:firstLine="0"/>
        <w:jc w:val="left"/>
        <w:rPr>
          <w:bCs/>
          <w:sz w:val="24"/>
          <w:szCs w:val="24"/>
        </w:rPr>
      </w:pPr>
    </w:p>
    <w:p w:rsidR="00836360" w:rsidRDefault="002B24DA">
      <w:pPr>
        <w:spacing w:after="0" w:line="259" w:lineRule="auto"/>
        <w:ind w:left="-1241" w:right="10948" w:firstLine="0"/>
        <w:jc w:val="left"/>
        <w:rPr>
          <w:bCs/>
          <w:sz w:val="24"/>
          <w:szCs w:val="24"/>
        </w:rPr>
      </w:pPr>
      <w:r>
        <w:rPr>
          <w:bCs/>
          <w:noProof/>
          <w:sz w:val="24"/>
          <w:szCs w:val="24"/>
          <w:lang w:val="en-US" w:eastAsia="en-US"/>
        </w:rPr>
        <w:lastRenderedPageBreak/>
        <w:drawing>
          <wp:anchor distT="0" distB="0" distL="114300" distR="114300" simplePos="0" relativeHeight="251696128" behindDoc="0" locked="0" layoutInCell="1" allowOverlap="1">
            <wp:simplePos x="0" y="0"/>
            <wp:positionH relativeFrom="page">
              <wp:posOffset>414385</wp:posOffset>
            </wp:positionH>
            <wp:positionV relativeFrom="paragraph">
              <wp:posOffset>3959806</wp:posOffset>
            </wp:positionV>
            <wp:extent cx="6678930" cy="3093085"/>
            <wp:effectExtent l="0" t="0" r="7620" b="0"/>
            <wp:wrapSquare wrapText="bothSides"/>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678930" cy="3093085"/>
                    </a:xfrm>
                    <a:prstGeom prst="rect">
                      <a:avLst/>
                    </a:prstGeom>
                    <a:noFill/>
                  </pic:spPr>
                </pic:pic>
              </a:graphicData>
            </a:graphic>
          </wp:anchor>
        </w:drawing>
      </w:r>
      <w:r>
        <w:rPr>
          <w:bCs/>
          <w:noProof/>
          <w:sz w:val="24"/>
          <w:szCs w:val="24"/>
          <w:lang w:val="en-US" w:eastAsia="en-US"/>
        </w:rPr>
        <w:drawing>
          <wp:anchor distT="0" distB="0" distL="114300" distR="114300" simplePos="0" relativeHeight="251695104" behindDoc="0" locked="0" layoutInCell="1" allowOverlap="1">
            <wp:simplePos x="0" y="0"/>
            <wp:positionH relativeFrom="page">
              <wp:posOffset>440690</wp:posOffset>
            </wp:positionH>
            <wp:positionV relativeFrom="paragraph">
              <wp:posOffset>217805</wp:posOffset>
            </wp:positionV>
            <wp:extent cx="6698615" cy="3724910"/>
            <wp:effectExtent l="0" t="0" r="6985" b="8890"/>
            <wp:wrapThrough wrapText="bothSides">
              <wp:wrapPolygon edited="0">
                <wp:start x="0" y="0"/>
                <wp:lineTo x="0" y="21541"/>
                <wp:lineTo x="21561" y="21541"/>
                <wp:lineTo x="21561" y="0"/>
                <wp:lineTo x="0" y="0"/>
              </wp:wrapPolygon>
            </wp:wrapThrough>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698615" cy="3724910"/>
                    </a:xfrm>
                    <a:prstGeom prst="rect">
                      <a:avLst/>
                    </a:prstGeom>
                    <a:noFill/>
                  </pic:spPr>
                </pic:pic>
              </a:graphicData>
            </a:graphic>
          </wp:anchor>
        </w:drawing>
      </w:r>
      <w:r w:rsidR="000B21F5" w:rsidRPr="000B21F5">
        <w:rPr>
          <w:bCs/>
          <w:noProof/>
          <w:sz w:val="24"/>
          <w:szCs w:val="24"/>
        </w:rPr>
        <w:pict>
          <v:shape id="Text Box 477" o:spid="_x0000_s1100" type="#_x0000_t202" style="position:absolute;left:0;text-align:left;margin-left:84.5pt;margin-top:-32.35pt;width:290.55pt;height:134.8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" filled="f" stroked="f" strokeweight=".5pt">
            <v:textbox>
              <w:txbxContent>
                <w:p w:rsidR="004C015A" w:rsidRPr="002B24DA" w:rsidRDefault="004C015A" w:rsidP="002B24DA">
                  <w:pPr>
                    <w:ind w:left="0"/>
                    <w:jc w:val="center"/>
                    <w:rPr>
                      <w:b/>
                      <w:bCs/>
                      <w:lang w:val="en-GB"/>
                    </w:rPr>
                  </w:pPr>
                  <w:r w:rsidRPr="002B24DA">
                    <w:rPr>
                      <w:b/>
                      <w:bCs/>
                      <w:lang w:val="en-GB"/>
                    </w:rPr>
                    <w:t>Chapter 09</w:t>
                  </w:r>
                </w:p>
                <w:p w:rsidR="004C015A" w:rsidRPr="002B24DA" w:rsidRDefault="004C015A" w:rsidP="002B24DA">
                  <w:pPr>
                    <w:ind w:left="0"/>
                    <w:jc w:val="center"/>
                    <w:rPr>
                      <w:b/>
                      <w:bCs/>
                      <w:lang w:val="en-GB"/>
                    </w:rPr>
                  </w:pPr>
                  <w:r w:rsidRPr="002B24DA">
                    <w:rPr>
                      <w:b/>
                      <w:bCs/>
                      <w:lang w:val="en-GB"/>
                    </w:rPr>
                    <w:t>Testing</w:t>
                  </w:r>
                </w:p>
              </w:txbxContent>
            </v:textbox>
          </v:shape>
        </w:pict>
      </w:r>
    </w:p>
    <w:p w:rsidR="00836360" w:rsidRDefault="00836360">
      <w:pPr>
        <w:spacing w:after="0" w:line="259" w:lineRule="auto"/>
        <w:ind w:left="-1241" w:right="10948" w:firstLine="0"/>
        <w:jc w:val="left"/>
        <w:rPr>
          <w:bCs/>
          <w:sz w:val="24"/>
          <w:szCs w:val="24"/>
        </w:rPr>
      </w:pPr>
    </w:p>
    <w:p w:rsidR="00836360" w:rsidRDefault="00836360">
      <w:pPr>
        <w:spacing w:after="0" w:line="259" w:lineRule="auto"/>
        <w:ind w:left="-1241" w:right="10948" w:firstLine="0"/>
        <w:jc w:val="left"/>
        <w:rPr>
          <w:bCs/>
          <w:sz w:val="24"/>
          <w:szCs w:val="24"/>
        </w:rPr>
      </w:pPr>
    </w:p>
    <w:p w:rsidR="00836360" w:rsidRDefault="00836360">
      <w:pPr>
        <w:spacing w:after="0" w:line="259" w:lineRule="auto"/>
        <w:ind w:left="-1241" w:right="10948" w:firstLine="0"/>
        <w:jc w:val="left"/>
        <w:rPr>
          <w:bCs/>
          <w:sz w:val="24"/>
          <w:szCs w:val="24"/>
        </w:rPr>
      </w:pPr>
    </w:p>
    <w:p w:rsidR="00836360" w:rsidRDefault="00836360">
      <w:pPr>
        <w:spacing w:after="0" w:line="259" w:lineRule="auto"/>
        <w:ind w:left="-1241" w:right="10948" w:firstLine="0"/>
        <w:jc w:val="left"/>
        <w:rPr>
          <w:bCs/>
          <w:sz w:val="24"/>
          <w:szCs w:val="24"/>
        </w:rPr>
      </w:pPr>
    </w:p>
    <w:p w:rsidR="00836360" w:rsidRDefault="00836360">
      <w:pPr>
        <w:spacing w:after="0" w:line="259" w:lineRule="auto"/>
        <w:ind w:left="-1241" w:right="10948" w:firstLine="0"/>
        <w:jc w:val="left"/>
        <w:rPr>
          <w:bCs/>
          <w:sz w:val="24"/>
          <w:szCs w:val="24"/>
        </w:rPr>
      </w:pPr>
    </w:p>
    <w:p w:rsidR="00836360" w:rsidRDefault="00836360">
      <w:pPr>
        <w:spacing w:after="0" w:line="259" w:lineRule="auto"/>
        <w:ind w:left="-1241" w:right="10948" w:firstLine="0"/>
        <w:jc w:val="left"/>
        <w:rPr>
          <w:bCs/>
          <w:sz w:val="24"/>
          <w:szCs w:val="24"/>
        </w:rPr>
      </w:pPr>
    </w:p>
    <w:p w:rsidR="00836360" w:rsidRDefault="00836360">
      <w:pPr>
        <w:spacing w:after="0" w:line="259" w:lineRule="auto"/>
        <w:ind w:left="-1241" w:right="10948" w:firstLine="0"/>
        <w:jc w:val="left"/>
        <w:rPr>
          <w:bCs/>
          <w:sz w:val="24"/>
          <w:szCs w:val="24"/>
        </w:rPr>
      </w:pPr>
    </w:p>
    <w:p w:rsidR="00836360" w:rsidRDefault="005C7D5A">
      <w:pPr>
        <w:spacing w:after="0" w:line="259" w:lineRule="auto"/>
        <w:ind w:left="-1241" w:right="10948" w:firstLine="0"/>
        <w:jc w:val="left"/>
        <w:rPr>
          <w:bCs/>
          <w:sz w:val="24"/>
          <w:szCs w:val="24"/>
        </w:rPr>
      </w:pPr>
      <w:r>
        <w:rPr>
          <w:bCs/>
          <w:noProof/>
          <w:sz w:val="24"/>
          <w:szCs w:val="24"/>
          <w:lang w:val="en-US" w:eastAsia="en-US"/>
        </w:rPr>
        <w:lastRenderedPageBreak/>
        <w:drawing>
          <wp:anchor distT="0" distB="0" distL="114300" distR="114300" simplePos="0" relativeHeight="251699200" behindDoc="0" locked="0" layoutInCell="1" allowOverlap="1">
            <wp:simplePos x="0" y="0"/>
            <wp:positionH relativeFrom="page">
              <wp:posOffset>505460</wp:posOffset>
            </wp:positionH>
            <wp:positionV relativeFrom="paragraph">
              <wp:posOffset>6792595</wp:posOffset>
            </wp:positionV>
            <wp:extent cx="5822950" cy="1679575"/>
            <wp:effectExtent l="0" t="0" r="6350" b="0"/>
            <wp:wrapSquare wrapText="bothSides"/>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125" t="44830" r="-125" b="1903"/>
                    <a:stretch/>
                  </pic:blipFill>
                  <pic:spPr bwMode="auto">
                    <a:xfrm>
                      <a:off x="0" y="0"/>
                      <a:ext cx="5822950" cy="1679575"/>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r>
        <w:rPr>
          <w:bCs/>
          <w:noProof/>
          <w:sz w:val="24"/>
          <w:szCs w:val="24"/>
          <w:lang w:val="en-US" w:eastAsia="en-US"/>
        </w:rPr>
        <w:drawing>
          <wp:anchor distT="0" distB="0" distL="114300" distR="114300" simplePos="0" relativeHeight="251698176" behindDoc="0" locked="0" layoutInCell="1" allowOverlap="1">
            <wp:simplePos x="0" y="0"/>
            <wp:positionH relativeFrom="page">
              <wp:posOffset>389106</wp:posOffset>
            </wp:positionH>
            <wp:positionV relativeFrom="page">
              <wp:posOffset>4734129</wp:posOffset>
            </wp:positionV>
            <wp:extent cx="6076545" cy="3073940"/>
            <wp:effectExtent l="0" t="0" r="635" b="0"/>
            <wp:wrapSquare wrapText="bothSides"/>
            <wp:docPr id="485" name="Picture 48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pic:cNvPicPr preferRelativeResize="0">
                      <a:picLocks noChangeAspect="1" noChangeArrowheads="1"/>
                    </pic:cNvPicPr>
                  </pic:nvPicPr>
                  <pic:blipFill>
                    <a:blip r:embed="rId3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088380" cy="3079927"/>
                    </a:xfrm>
                    <a:prstGeom prst="rect">
                      <a:avLst/>
                    </a:prstGeom>
                    <a:noFill/>
                  </pic:spPr>
                </pic:pic>
              </a:graphicData>
            </a:graphic>
          </wp:anchor>
        </w:drawing>
      </w:r>
      <w:r w:rsidR="0099522F">
        <w:rPr>
          <w:bCs/>
          <w:noProof/>
          <w:sz w:val="24"/>
          <w:szCs w:val="24"/>
          <w:lang w:val="en-US" w:eastAsia="en-US"/>
        </w:rPr>
        <w:drawing>
          <wp:anchor distT="0" distB="0" distL="114300" distR="114300" simplePos="0" relativeHeight="251697152" behindDoc="1" locked="0" layoutInCell="1" allowOverlap="1">
            <wp:simplePos x="0" y="0"/>
            <wp:positionH relativeFrom="margin">
              <wp:posOffset>-314960</wp:posOffset>
            </wp:positionH>
            <wp:positionV relativeFrom="page">
              <wp:posOffset>460375</wp:posOffset>
            </wp:positionV>
            <wp:extent cx="6553835" cy="4234180"/>
            <wp:effectExtent l="0" t="0" r="0" b="0"/>
            <wp:wrapSquare wrapText="bothSides"/>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553835" cy="4234180"/>
                    </a:xfrm>
                    <a:prstGeom prst="rect">
                      <a:avLst/>
                    </a:prstGeom>
                    <a:noFill/>
                  </pic:spPr>
                </pic:pic>
              </a:graphicData>
            </a:graphic>
          </wp:anchor>
        </w:drawing>
      </w:r>
    </w:p>
    <w:p w:rsidR="00836360" w:rsidRDefault="00836360">
      <w:pPr>
        <w:spacing w:after="0" w:line="259" w:lineRule="auto"/>
        <w:ind w:left="-1241" w:right="10948" w:firstLine="0"/>
        <w:jc w:val="left"/>
        <w:rPr>
          <w:bCs/>
          <w:sz w:val="24"/>
          <w:szCs w:val="24"/>
        </w:rPr>
      </w:pPr>
    </w:p>
    <w:p w:rsidR="009A7651" w:rsidRDefault="009A7651" w:rsidP="009A7651">
      <w:pPr>
        <w:spacing w:after="0" w:line="256" w:lineRule="auto"/>
        <w:ind w:left="-1241" w:right="10948" w:firstLine="0"/>
        <w:jc w:val="left"/>
        <w:rPr>
          <w:bCs/>
          <w:sz w:val="24"/>
          <w:szCs w:val="24"/>
        </w:rPr>
      </w:pPr>
    </w:p>
    <w:p w:rsidR="009A7651" w:rsidRDefault="009A7651" w:rsidP="009A7651">
      <w:pPr>
        <w:spacing w:after="0" w:line="256" w:lineRule="auto"/>
        <w:ind w:left="853" w:right="635"/>
        <w:jc w:val="center"/>
      </w:pPr>
      <w:r>
        <w:rPr>
          <w:b/>
          <w:sz w:val="44"/>
        </w:rPr>
        <w:t xml:space="preserve">CHAPTER NO.10 </w:t>
      </w:r>
    </w:p>
    <w:p w:rsidR="009A7651" w:rsidRDefault="009A7651" w:rsidP="009A7651">
      <w:pPr>
        <w:spacing w:after="0" w:line="256" w:lineRule="auto"/>
        <w:ind w:left="0" w:firstLine="0"/>
        <w:jc w:val="left"/>
      </w:pPr>
    </w:p>
    <w:p w:rsidR="009A7651" w:rsidRDefault="009A7651" w:rsidP="009A7651">
      <w:pPr>
        <w:spacing w:line="256" w:lineRule="auto"/>
        <w:ind w:left="772" w:right="552"/>
        <w:jc w:val="center"/>
      </w:pPr>
      <w:r>
        <w:rPr>
          <w:b/>
          <w:sz w:val="32"/>
        </w:rPr>
        <w:t xml:space="preserve">RESULT ANALYSIS </w:t>
      </w:r>
    </w:p>
    <w:p w:rsidR="009A7651" w:rsidRDefault="009A7651" w:rsidP="009A7651">
      <w:pPr>
        <w:spacing w:after="144" w:line="256" w:lineRule="auto"/>
        <w:ind w:left="0" w:firstLine="0"/>
        <w:jc w:val="left"/>
      </w:pPr>
    </w:p>
    <w:p w:rsidR="00836360" w:rsidRDefault="00836360">
      <w:pPr>
        <w:spacing w:after="0" w:line="259" w:lineRule="auto"/>
        <w:ind w:left="-1241" w:right="10948" w:firstLine="0"/>
        <w:jc w:val="left"/>
        <w:rPr>
          <w:bCs/>
          <w:sz w:val="24"/>
          <w:szCs w:val="24"/>
        </w:rPr>
      </w:pPr>
    </w:p>
    <w:p w:rsidR="00836360" w:rsidRDefault="00836360">
      <w:pPr>
        <w:spacing w:after="0" w:line="259" w:lineRule="auto"/>
        <w:ind w:left="-1241" w:right="10948" w:firstLine="0"/>
        <w:jc w:val="left"/>
        <w:rPr>
          <w:bCs/>
          <w:sz w:val="24"/>
          <w:szCs w:val="24"/>
        </w:rPr>
      </w:pPr>
    </w:p>
    <w:p w:rsidR="00836360" w:rsidRDefault="009A7651">
      <w:pPr>
        <w:spacing w:after="0" w:line="259" w:lineRule="auto"/>
        <w:ind w:left="-1241" w:right="10948" w:firstLine="0"/>
        <w:jc w:val="left"/>
        <w:rPr>
          <w:bCs/>
          <w:sz w:val="24"/>
          <w:szCs w:val="24"/>
        </w:rPr>
      </w:pPr>
      <w:r>
        <w:rPr>
          <w:bCs/>
          <w:noProof/>
          <w:sz w:val="24"/>
          <w:szCs w:val="24"/>
          <w:lang w:val="en-US" w:eastAsia="en-US"/>
        </w:rPr>
        <w:drawing>
          <wp:anchor distT="0" distB="0" distL="114300" distR="114300" simplePos="0" relativeHeight="251700224" behindDoc="0" locked="0" layoutInCell="1" allowOverlap="1">
            <wp:simplePos x="0" y="0"/>
            <wp:positionH relativeFrom="margin">
              <wp:posOffset>-367030</wp:posOffset>
            </wp:positionH>
            <wp:positionV relativeFrom="paragraph">
              <wp:posOffset>315595</wp:posOffset>
            </wp:positionV>
            <wp:extent cx="6647180" cy="3546475"/>
            <wp:effectExtent l="0" t="0" r="1270" b="0"/>
            <wp:wrapSquare wrapText="bothSides"/>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WhatsApp Image 2024-10-28 at 09.07.08.jpeg"/>
                    <pic:cNvPicPr/>
                  </pic:nvPicPr>
                  <pic:blipFill>
                    <a:blip r:embed="rId3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6647180" cy="3546475"/>
                    </a:xfrm>
                    <a:prstGeom prst="rect">
                      <a:avLst/>
                    </a:prstGeom>
                  </pic:spPr>
                </pic:pic>
              </a:graphicData>
            </a:graphic>
          </wp:anchor>
        </w:drawing>
      </w:r>
    </w:p>
    <w:p w:rsidR="00836360" w:rsidRDefault="00836360">
      <w:pPr>
        <w:spacing w:after="0" w:line="259" w:lineRule="auto"/>
        <w:ind w:left="-1241" w:right="10948" w:firstLine="0"/>
        <w:jc w:val="left"/>
        <w:rPr>
          <w:bCs/>
          <w:sz w:val="24"/>
          <w:szCs w:val="24"/>
        </w:rPr>
      </w:pPr>
    </w:p>
    <w:p w:rsidR="00836360" w:rsidRDefault="00836360">
      <w:pPr>
        <w:spacing w:after="0" w:line="259" w:lineRule="auto"/>
        <w:ind w:left="-1241" w:right="10948" w:firstLine="0"/>
        <w:jc w:val="left"/>
        <w:rPr>
          <w:bCs/>
          <w:sz w:val="24"/>
          <w:szCs w:val="24"/>
        </w:rPr>
      </w:pPr>
    </w:p>
    <w:p w:rsidR="00836360" w:rsidRDefault="009A7651">
      <w:pPr>
        <w:spacing w:after="0" w:line="259" w:lineRule="auto"/>
        <w:ind w:left="-1241" w:right="10948" w:firstLine="0"/>
        <w:jc w:val="left"/>
        <w:rPr>
          <w:bCs/>
          <w:sz w:val="24"/>
          <w:szCs w:val="24"/>
        </w:rPr>
      </w:pPr>
      <w:r>
        <w:rPr>
          <w:bCs/>
          <w:noProof/>
          <w:sz w:val="24"/>
          <w:szCs w:val="24"/>
          <w:lang w:val="en-US" w:eastAsia="en-US"/>
        </w:rPr>
        <w:drawing>
          <wp:anchor distT="0" distB="0" distL="114300" distR="114300" simplePos="0" relativeHeight="251701248" behindDoc="0" locked="0" layoutInCell="1" allowOverlap="1">
            <wp:simplePos x="0" y="0"/>
            <wp:positionH relativeFrom="margin">
              <wp:posOffset>-282575</wp:posOffset>
            </wp:positionH>
            <wp:positionV relativeFrom="paragraph">
              <wp:posOffset>2526665</wp:posOffset>
            </wp:positionV>
            <wp:extent cx="6515735" cy="3086735"/>
            <wp:effectExtent l="0" t="0" r="0" b="0"/>
            <wp:wrapSquare wrapText="bothSides"/>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WhatsApp Image 2024-10-28 at 09.00.04.jpeg"/>
                    <pic:cNvPicPr/>
                  </pic:nvPicPr>
                  <pic:blipFill>
                    <a:blip r:embed="rId3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6515735" cy="3086735"/>
                    </a:xfrm>
                    <a:prstGeom prst="rect">
                      <a:avLst/>
                    </a:prstGeom>
                  </pic:spPr>
                </pic:pic>
              </a:graphicData>
            </a:graphic>
          </wp:anchor>
        </w:drawing>
      </w:r>
    </w:p>
    <w:p w:rsidR="00836360" w:rsidRDefault="00836360">
      <w:pPr>
        <w:spacing w:after="0" w:line="259" w:lineRule="auto"/>
        <w:ind w:left="-1241" w:right="10948" w:firstLine="0"/>
        <w:jc w:val="left"/>
        <w:rPr>
          <w:bCs/>
          <w:sz w:val="24"/>
          <w:szCs w:val="24"/>
        </w:rPr>
      </w:pPr>
    </w:p>
    <w:p w:rsidR="00836360" w:rsidRDefault="00836360">
      <w:pPr>
        <w:spacing w:after="0" w:line="259" w:lineRule="auto"/>
        <w:ind w:left="-1241" w:right="10948" w:firstLine="0"/>
        <w:jc w:val="left"/>
        <w:rPr>
          <w:bCs/>
          <w:sz w:val="24"/>
          <w:szCs w:val="24"/>
        </w:rPr>
      </w:pPr>
    </w:p>
    <w:p w:rsidR="00836360" w:rsidRDefault="00836360">
      <w:pPr>
        <w:spacing w:after="0" w:line="259" w:lineRule="auto"/>
        <w:ind w:left="-1241" w:right="10948" w:firstLine="0"/>
        <w:jc w:val="left"/>
        <w:rPr>
          <w:bCs/>
          <w:sz w:val="24"/>
          <w:szCs w:val="24"/>
        </w:rPr>
      </w:pPr>
    </w:p>
    <w:p w:rsidR="00836360" w:rsidRDefault="00836360">
      <w:pPr>
        <w:spacing w:after="0" w:line="259" w:lineRule="auto"/>
        <w:ind w:left="-1241" w:right="10948" w:firstLine="0"/>
        <w:jc w:val="left"/>
        <w:rPr>
          <w:bCs/>
          <w:sz w:val="24"/>
          <w:szCs w:val="24"/>
        </w:rPr>
      </w:pPr>
    </w:p>
    <w:p w:rsidR="00836360" w:rsidRDefault="00836360">
      <w:pPr>
        <w:spacing w:after="0" w:line="259" w:lineRule="auto"/>
        <w:ind w:left="-1241" w:right="10948" w:firstLine="0"/>
        <w:jc w:val="left"/>
        <w:rPr>
          <w:bCs/>
          <w:sz w:val="24"/>
          <w:szCs w:val="24"/>
        </w:rPr>
      </w:pPr>
    </w:p>
    <w:p w:rsidR="00836360" w:rsidRDefault="00836360">
      <w:pPr>
        <w:spacing w:after="0" w:line="259" w:lineRule="auto"/>
        <w:ind w:left="-1241" w:right="10948" w:firstLine="0"/>
        <w:jc w:val="left"/>
        <w:rPr>
          <w:bCs/>
          <w:sz w:val="24"/>
          <w:szCs w:val="24"/>
        </w:rPr>
      </w:pPr>
    </w:p>
    <w:p w:rsidR="00836360" w:rsidRDefault="00836360">
      <w:pPr>
        <w:spacing w:after="0" w:line="259" w:lineRule="auto"/>
        <w:ind w:left="-1241" w:right="10948" w:firstLine="0"/>
        <w:jc w:val="left"/>
        <w:rPr>
          <w:bCs/>
          <w:sz w:val="24"/>
          <w:szCs w:val="24"/>
        </w:rPr>
      </w:pPr>
    </w:p>
    <w:p w:rsidR="00836360" w:rsidRDefault="00836360">
      <w:pPr>
        <w:spacing w:after="0" w:line="259" w:lineRule="auto"/>
        <w:ind w:left="-1241" w:right="10948" w:firstLine="0"/>
        <w:jc w:val="left"/>
        <w:rPr>
          <w:bCs/>
          <w:sz w:val="24"/>
          <w:szCs w:val="24"/>
        </w:rPr>
      </w:pPr>
    </w:p>
    <w:p w:rsidR="00836360" w:rsidRDefault="00836360">
      <w:pPr>
        <w:spacing w:after="0" w:line="259" w:lineRule="auto"/>
        <w:ind w:left="-1241" w:right="10948" w:firstLine="0"/>
        <w:jc w:val="left"/>
        <w:rPr>
          <w:bCs/>
          <w:sz w:val="24"/>
          <w:szCs w:val="24"/>
        </w:rPr>
      </w:pPr>
    </w:p>
    <w:p w:rsidR="00836360" w:rsidRDefault="00836360">
      <w:pPr>
        <w:spacing w:after="0" w:line="259" w:lineRule="auto"/>
        <w:ind w:left="-1241" w:right="10948" w:firstLine="0"/>
        <w:jc w:val="left"/>
        <w:rPr>
          <w:bCs/>
          <w:sz w:val="24"/>
          <w:szCs w:val="24"/>
        </w:rPr>
      </w:pPr>
    </w:p>
    <w:p w:rsidR="00836360" w:rsidRDefault="00836360">
      <w:pPr>
        <w:spacing w:after="0" w:line="259" w:lineRule="auto"/>
        <w:ind w:left="-1241" w:right="10948" w:firstLine="0"/>
        <w:jc w:val="left"/>
        <w:rPr>
          <w:bCs/>
          <w:sz w:val="24"/>
          <w:szCs w:val="24"/>
        </w:rPr>
      </w:pPr>
    </w:p>
    <w:p w:rsidR="00836360" w:rsidRDefault="0055369A" w:rsidP="009A7651">
      <w:pPr>
        <w:spacing w:after="0" w:line="259" w:lineRule="auto"/>
        <w:ind w:left="-1241" w:right="10948" w:firstLine="0"/>
        <w:jc w:val="left"/>
      </w:pPr>
      <w:r>
        <w:rPr>
          <w:bCs/>
          <w:sz w:val="24"/>
          <w:szCs w:val="24"/>
        </w:rPr>
        <w:lastRenderedPageBreak/>
        <w:tab/>
      </w:r>
      <w:r>
        <w:rPr>
          <w:bCs/>
          <w:sz w:val="24"/>
          <w:szCs w:val="24"/>
        </w:rPr>
        <w:tab/>
      </w:r>
      <w:r>
        <w:rPr>
          <w:bCs/>
          <w:sz w:val="24"/>
          <w:szCs w:val="24"/>
        </w:rPr>
        <w:tab/>
      </w:r>
      <w:r>
        <w:rPr>
          <w:bCs/>
          <w:sz w:val="24"/>
          <w:szCs w:val="24"/>
        </w:rPr>
        <w:tab/>
      </w:r>
      <w:r>
        <w:rPr>
          <w:bCs/>
          <w:sz w:val="24"/>
          <w:szCs w:val="24"/>
        </w:rPr>
        <w:tab/>
      </w:r>
      <w:r>
        <w:rPr>
          <w:bCs/>
          <w:sz w:val="24"/>
          <w:szCs w:val="24"/>
        </w:rPr>
        <w:tab/>
      </w:r>
    </w:p>
    <w:p w:rsidR="00836360" w:rsidRDefault="00836360">
      <w:pPr>
        <w:spacing w:after="0" w:line="259" w:lineRule="auto"/>
        <w:ind w:left="1836" w:firstLine="0"/>
        <w:jc w:val="left"/>
      </w:pPr>
    </w:p>
    <w:p w:rsidR="00836360" w:rsidRDefault="00836360">
      <w:pPr>
        <w:spacing w:after="0" w:line="259" w:lineRule="auto"/>
        <w:ind w:left="1836" w:firstLine="0"/>
        <w:jc w:val="left"/>
      </w:pPr>
    </w:p>
    <w:p w:rsidR="00836360" w:rsidRDefault="00836360">
      <w:pPr>
        <w:spacing w:after="0" w:line="259" w:lineRule="auto"/>
        <w:ind w:left="1836" w:firstLine="0"/>
        <w:jc w:val="left"/>
      </w:pPr>
    </w:p>
    <w:p w:rsidR="00836360" w:rsidRDefault="00836360">
      <w:pPr>
        <w:spacing w:after="0" w:line="259" w:lineRule="auto"/>
        <w:ind w:left="1836" w:firstLine="0"/>
        <w:jc w:val="left"/>
      </w:pPr>
    </w:p>
    <w:p w:rsidR="00836360" w:rsidRDefault="00836360">
      <w:pPr>
        <w:spacing w:after="0" w:line="259" w:lineRule="auto"/>
        <w:ind w:left="0" w:firstLine="0"/>
        <w:jc w:val="left"/>
      </w:pPr>
    </w:p>
    <w:p w:rsidR="00836360" w:rsidRDefault="00836360">
      <w:pPr>
        <w:spacing w:after="273" w:line="259" w:lineRule="auto"/>
        <w:ind w:left="0" w:firstLine="0"/>
        <w:jc w:val="left"/>
      </w:pPr>
    </w:p>
    <w:p w:rsidR="00836360" w:rsidRDefault="00836360">
      <w:pPr>
        <w:spacing w:after="0" w:line="259" w:lineRule="auto"/>
        <w:ind w:left="853" w:right="635"/>
        <w:jc w:val="center"/>
        <w:rPr>
          <w:b/>
          <w:sz w:val="44"/>
        </w:rPr>
      </w:pPr>
    </w:p>
    <w:p w:rsidR="00836360" w:rsidRDefault="00836360">
      <w:pPr>
        <w:spacing w:after="0" w:line="259" w:lineRule="auto"/>
        <w:ind w:left="853" w:right="635"/>
        <w:jc w:val="center"/>
        <w:rPr>
          <w:b/>
          <w:sz w:val="44"/>
        </w:rPr>
      </w:pPr>
    </w:p>
    <w:p w:rsidR="00836360" w:rsidRDefault="00836360">
      <w:pPr>
        <w:spacing w:after="0" w:line="259" w:lineRule="auto"/>
        <w:ind w:left="853" w:right="635"/>
        <w:jc w:val="center"/>
        <w:rPr>
          <w:b/>
          <w:sz w:val="44"/>
        </w:rPr>
      </w:pPr>
    </w:p>
    <w:p w:rsidR="009A7651" w:rsidRDefault="009A7651" w:rsidP="009A7651">
      <w:pPr>
        <w:spacing w:after="0" w:line="259" w:lineRule="auto"/>
        <w:ind w:left="0" w:right="635" w:firstLine="0"/>
        <w:rPr>
          <w:b/>
          <w:sz w:val="44"/>
        </w:rPr>
      </w:pPr>
    </w:p>
    <w:p w:rsidR="00836360" w:rsidRDefault="0055369A" w:rsidP="009A7651">
      <w:pPr>
        <w:spacing w:after="0" w:line="259" w:lineRule="auto"/>
        <w:ind w:left="2160" w:right="635" w:firstLine="720"/>
      </w:pPr>
      <w:r>
        <w:rPr>
          <w:b/>
          <w:sz w:val="44"/>
        </w:rPr>
        <w:t xml:space="preserve">CHAPTER NO.11 </w:t>
      </w:r>
    </w:p>
    <w:p w:rsidR="00836360" w:rsidRDefault="00836360">
      <w:pPr>
        <w:spacing w:after="0" w:line="259" w:lineRule="auto"/>
        <w:ind w:left="0" w:firstLine="0"/>
        <w:jc w:val="left"/>
      </w:pPr>
    </w:p>
    <w:p w:rsidR="00836360" w:rsidRDefault="0055369A">
      <w:pPr>
        <w:spacing w:line="259" w:lineRule="auto"/>
        <w:ind w:left="772" w:right="558"/>
        <w:jc w:val="center"/>
      </w:pPr>
      <w:r>
        <w:rPr>
          <w:b/>
          <w:sz w:val="32"/>
        </w:rPr>
        <w:t xml:space="preserve">CONCLUSION AND FUTURE SCOPE </w:t>
      </w:r>
    </w:p>
    <w:p w:rsidR="00836360" w:rsidRDefault="00836360">
      <w:pPr>
        <w:spacing w:after="0" w:line="259" w:lineRule="auto"/>
        <w:ind w:left="0" w:firstLine="0"/>
        <w:jc w:val="left"/>
      </w:pPr>
    </w:p>
    <w:p w:rsidR="00836360" w:rsidRDefault="00836360">
      <w:pPr>
        <w:spacing w:after="63" w:line="259" w:lineRule="auto"/>
        <w:ind w:left="0" w:firstLine="0"/>
        <w:jc w:val="left"/>
      </w:pPr>
    </w:p>
    <w:p w:rsidR="00836360" w:rsidRDefault="00836360">
      <w:pPr>
        <w:spacing w:after="95" w:line="259" w:lineRule="auto"/>
        <w:ind w:left="0" w:firstLine="0"/>
        <w:jc w:val="left"/>
      </w:pPr>
    </w:p>
    <w:p w:rsidR="00836360" w:rsidRDefault="0055369A">
      <w:pPr>
        <w:spacing w:after="0" w:line="259" w:lineRule="auto"/>
        <w:ind w:left="213" w:firstLine="147"/>
        <w:jc w:val="left"/>
      </w:pPr>
      <w:r>
        <w:rPr>
          <w:b/>
          <w:sz w:val="32"/>
        </w:rPr>
        <w:t xml:space="preserve">Conclusion: </w:t>
      </w:r>
    </w:p>
    <w:p w:rsidR="00836360" w:rsidRDefault="00836360">
      <w:pPr>
        <w:spacing w:after="0" w:line="259" w:lineRule="auto"/>
        <w:ind w:left="0" w:firstLine="0"/>
        <w:jc w:val="left"/>
      </w:pPr>
    </w:p>
    <w:p w:rsidR="00836360" w:rsidRDefault="0055369A">
      <w:pPr>
        <w:spacing w:after="63" w:line="259" w:lineRule="auto"/>
        <w:ind w:left="0" w:firstLine="360"/>
        <w:jc w:val="left"/>
        <w:rPr>
          <w:rFonts w:ascii="Calibri" w:eastAsia="Calibri" w:hAnsi="Calibri" w:cs="Calibri"/>
          <w:sz w:val="32"/>
          <w:szCs w:val="32"/>
        </w:rPr>
      </w:pPr>
      <w:r>
        <w:rPr>
          <w:rFonts w:ascii="Calibri" w:eastAsia="Calibri" w:hAnsi="Calibri" w:cs="Calibri"/>
          <w:b/>
          <w:bCs/>
          <w:sz w:val="32"/>
          <w:szCs w:val="32"/>
          <w:lang w:val="en-US"/>
        </w:rPr>
        <w:t>Future Scope :</w:t>
      </w:r>
      <w:r w:rsidR="00826163">
        <w:rPr>
          <w:rFonts w:ascii="Calibri" w:eastAsia="Calibri" w:hAnsi="Calibri" w:cs="Calibri"/>
          <w:b/>
          <w:bCs/>
          <w:sz w:val="32"/>
          <w:szCs w:val="32"/>
          <w:lang w:val="en-US"/>
        </w:rPr>
        <w:t xml:space="preserve">This can boom in </w:t>
      </w:r>
      <w:r w:rsidR="003D2ED4">
        <w:rPr>
          <w:rFonts w:ascii="Calibri" w:eastAsia="Calibri" w:hAnsi="Calibri" w:cs="Calibri"/>
          <w:b/>
          <w:bCs/>
          <w:sz w:val="32"/>
          <w:szCs w:val="32"/>
          <w:lang w:val="en-US"/>
        </w:rPr>
        <w:t xml:space="preserve">research if open sourced many researchers and academicians can contribute and extract required </w:t>
      </w:r>
      <w:proofErr w:type="spellStart"/>
      <w:r w:rsidR="003D2ED4">
        <w:rPr>
          <w:rFonts w:ascii="Calibri" w:eastAsia="Calibri" w:hAnsi="Calibri" w:cs="Calibri"/>
          <w:b/>
          <w:bCs/>
          <w:sz w:val="32"/>
          <w:szCs w:val="32"/>
          <w:lang w:val="en-US"/>
        </w:rPr>
        <w:t>informations</w:t>
      </w:r>
      <w:proofErr w:type="spellEnd"/>
      <w:r w:rsidR="003D2ED4">
        <w:rPr>
          <w:rFonts w:ascii="Calibri" w:eastAsia="Calibri" w:hAnsi="Calibri" w:cs="Calibri"/>
          <w:b/>
          <w:bCs/>
          <w:sz w:val="32"/>
          <w:szCs w:val="32"/>
          <w:lang w:val="en-US"/>
        </w:rPr>
        <w:t xml:space="preserve"> to the knowledge with supervision n monitoring from experts also individuals can be </w:t>
      </w:r>
      <w:proofErr w:type="spellStart"/>
      <w:r w:rsidR="003D2ED4">
        <w:rPr>
          <w:rFonts w:ascii="Calibri" w:eastAsia="Calibri" w:hAnsi="Calibri" w:cs="Calibri"/>
          <w:b/>
          <w:bCs/>
          <w:sz w:val="32"/>
          <w:szCs w:val="32"/>
          <w:lang w:val="en-US"/>
        </w:rPr>
        <w:t>awared</w:t>
      </w:r>
      <w:proofErr w:type="spellEnd"/>
      <w:r w:rsidR="003D2ED4">
        <w:rPr>
          <w:rFonts w:ascii="Calibri" w:eastAsia="Calibri" w:hAnsi="Calibri" w:cs="Calibri"/>
          <w:b/>
          <w:bCs/>
          <w:sz w:val="32"/>
          <w:szCs w:val="32"/>
          <w:lang w:val="en-US"/>
        </w:rPr>
        <w:t xml:space="preserve"> with it &amp; potentially this can help businesses(B2B)to target clients but</w:t>
      </w:r>
      <w:r w:rsidR="00826163">
        <w:rPr>
          <w:rFonts w:ascii="Calibri" w:eastAsia="Calibri" w:hAnsi="Calibri" w:cs="Calibri"/>
          <w:b/>
          <w:bCs/>
          <w:sz w:val="32"/>
          <w:szCs w:val="32"/>
          <w:lang w:val="en-US"/>
        </w:rPr>
        <w:t xml:space="preserve"> ultimately if partnered with </w:t>
      </w:r>
      <w:ins w:id="41" w:author=" " w:date="2024-10-27T21:01:00Z">
        <w:r w:rsidR="00445E31">
          <w:rPr>
            <w:rFonts w:ascii="Calibri" w:eastAsia="Calibri" w:hAnsi="Calibri" w:cs="Calibri"/>
            <w:b/>
            <w:bCs/>
            <w:sz w:val="32"/>
            <w:szCs w:val="32"/>
            <w:lang w:val="en-US"/>
          </w:rPr>
          <w:t xml:space="preserve">paid from </w:t>
        </w:r>
      </w:ins>
      <w:r w:rsidR="00826163">
        <w:rPr>
          <w:rFonts w:ascii="Calibri" w:eastAsia="Calibri" w:hAnsi="Calibri" w:cs="Calibri"/>
          <w:b/>
          <w:bCs/>
          <w:sz w:val="32"/>
          <w:szCs w:val="32"/>
          <w:lang w:val="en-US"/>
        </w:rPr>
        <w:t>government</w:t>
      </w:r>
      <w:r w:rsidR="003D2ED4">
        <w:rPr>
          <w:rFonts w:ascii="Calibri" w:eastAsia="Calibri" w:hAnsi="Calibri" w:cs="Calibri"/>
          <w:b/>
          <w:bCs/>
          <w:sz w:val="32"/>
          <w:szCs w:val="32"/>
          <w:lang w:val="en-US"/>
        </w:rPr>
        <w:t xml:space="preserve"> it can reach its peak potential influencing policies of nations in our or </w:t>
      </w:r>
      <w:r w:rsidR="00FA381F">
        <w:rPr>
          <w:rFonts w:ascii="Calibri" w:eastAsia="Calibri" w:hAnsi="Calibri" w:cs="Calibri"/>
          <w:b/>
          <w:bCs/>
          <w:sz w:val="32"/>
          <w:szCs w:val="32"/>
          <w:lang w:val="en-US"/>
        </w:rPr>
        <w:t xml:space="preserve">our </w:t>
      </w:r>
      <w:r w:rsidR="003D2ED4">
        <w:rPr>
          <w:rFonts w:ascii="Calibri" w:eastAsia="Calibri" w:hAnsi="Calibri" w:cs="Calibri"/>
          <w:b/>
          <w:bCs/>
          <w:sz w:val="32"/>
          <w:szCs w:val="32"/>
          <w:lang w:val="en-US"/>
        </w:rPr>
        <w:t xml:space="preserve">clients </w:t>
      </w:r>
      <w:proofErr w:type="spellStart"/>
      <w:r w:rsidR="003D2ED4">
        <w:rPr>
          <w:rFonts w:ascii="Calibri" w:eastAsia="Calibri" w:hAnsi="Calibri" w:cs="Calibri"/>
          <w:b/>
          <w:bCs/>
          <w:sz w:val="32"/>
          <w:szCs w:val="32"/>
          <w:lang w:val="en-US"/>
        </w:rPr>
        <w:t>favours</w:t>
      </w:r>
      <w:proofErr w:type="spellEnd"/>
      <w:ins w:id="42" w:author=" " w:date="2024-10-27T21:01:00Z">
        <w:r w:rsidR="00445E31">
          <w:rPr>
            <w:rFonts w:ascii="Calibri" w:eastAsia="Calibri" w:hAnsi="Calibri" w:cs="Calibri"/>
            <w:b/>
            <w:bCs/>
            <w:sz w:val="32"/>
            <w:szCs w:val="32"/>
            <w:lang w:val="en-US"/>
          </w:rPr>
          <w:t xml:space="preserve"> who pay in US like country </w:t>
        </w:r>
        <w:r w:rsidR="00445E31">
          <w:rPr>
            <w:rFonts w:ascii="Calibri" w:eastAsia="Calibri" w:hAnsi="Calibri" w:cs="Calibri"/>
            <w:b/>
            <w:bCs/>
            <w:sz w:val="32"/>
            <w:szCs w:val="32"/>
            <w:lang w:val="en-US"/>
          </w:rPr>
          <w:lastRenderedPageBreak/>
          <w:t xml:space="preserve">where government influencing is ethical. For attracting individuals we would first keep free then increase price as we add functionality to system n increasing demand but give free update to them who </w:t>
        </w:r>
        <w:proofErr w:type="spellStart"/>
        <w:r w:rsidR="00445E31">
          <w:rPr>
            <w:rFonts w:ascii="Calibri" w:eastAsia="Calibri" w:hAnsi="Calibri" w:cs="Calibri"/>
            <w:b/>
            <w:bCs/>
            <w:sz w:val="32"/>
            <w:szCs w:val="32"/>
            <w:lang w:val="en-US"/>
          </w:rPr>
          <w:t>boughtit,to</w:t>
        </w:r>
        <w:proofErr w:type="spellEnd"/>
        <w:r w:rsidR="00445E31">
          <w:rPr>
            <w:rFonts w:ascii="Calibri" w:eastAsia="Calibri" w:hAnsi="Calibri" w:cs="Calibri"/>
            <w:b/>
            <w:bCs/>
            <w:sz w:val="32"/>
            <w:szCs w:val="32"/>
            <w:lang w:val="en-US"/>
          </w:rPr>
          <w:t xml:space="preserve"> respect and encourage early investment. </w:t>
        </w:r>
      </w:ins>
      <w:r w:rsidR="00C4388F">
        <w:rPr>
          <w:rFonts w:ascii="Calibri" w:eastAsia="Calibri" w:hAnsi="Calibri" w:cs="Calibri"/>
          <w:b/>
          <w:bCs/>
          <w:sz w:val="32"/>
          <w:szCs w:val="32"/>
          <w:lang w:val="en-US"/>
        </w:rPr>
        <w:t>I would like to add a scoring system to this how</w:t>
      </w:r>
    </w:p>
    <w:p w:rsidR="00836360" w:rsidRDefault="00836360">
      <w:pPr>
        <w:spacing w:after="63" w:line="259" w:lineRule="auto"/>
        <w:ind w:left="0" w:firstLine="0"/>
        <w:jc w:val="left"/>
      </w:pPr>
    </w:p>
    <w:p w:rsidR="00836360" w:rsidRDefault="00836360">
      <w:pPr>
        <w:spacing w:after="160" w:line="259" w:lineRule="auto"/>
        <w:ind w:left="0" w:firstLine="0"/>
        <w:jc w:val="left"/>
      </w:pPr>
    </w:p>
    <w:p w:rsidR="00A935AA" w:rsidRDefault="00A935AA">
      <w:pPr>
        <w:tabs>
          <w:tab w:val="center" w:pos="5064"/>
        </w:tabs>
        <w:spacing w:after="0" w:line="259" w:lineRule="auto"/>
        <w:ind w:left="0" w:firstLine="0"/>
        <w:jc w:val="left"/>
        <w:rPr>
          <w:sz w:val="39"/>
        </w:rPr>
      </w:pPr>
    </w:p>
    <w:p w:rsidR="00A935AA" w:rsidRDefault="00A935AA" w:rsidP="00A935AA">
      <w:pPr>
        <w:spacing w:after="0" w:line="240" w:lineRule="auto"/>
        <w:ind w:left="0" w:firstLine="0"/>
        <w:jc w:val="left"/>
        <w:rPr>
          <w:sz w:val="39"/>
        </w:rPr>
      </w:pPr>
    </w:p>
    <w:p w:rsidR="00A935AA" w:rsidRDefault="00A935AA">
      <w:pPr>
        <w:spacing w:after="0" w:line="240" w:lineRule="auto"/>
        <w:ind w:left="0" w:firstLine="0"/>
        <w:jc w:val="left"/>
        <w:rPr>
          <w:sz w:val="39"/>
        </w:rPr>
      </w:pPr>
      <w:r>
        <w:rPr>
          <w:sz w:val="39"/>
        </w:rPr>
        <w:br w:type="page"/>
      </w:r>
    </w:p>
    <w:p w:rsidR="00AE7C67" w:rsidRDefault="00AE7C67">
      <w:pPr>
        <w:tabs>
          <w:tab w:val="center" w:pos="5064"/>
        </w:tabs>
        <w:spacing w:after="0" w:line="259" w:lineRule="auto"/>
        <w:ind w:left="0" w:firstLine="0"/>
        <w:jc w:val="left"/>
        <w:rPr>
          <w:sz w:val="39"/>
        </w:rPr>
      </w:pPr>
    </w:p>
    <w:p w:rsidR="00836360" w:rsidRPr="00AE7C67" w:rsidRDefault="0055369A">
      <w:pPr>
        <w:tabs>
          <w:tab w:val="center" w:pos="5064"/>
        </w:tabs>
        <w:spacing w:after="0" w:line="259" w:lineRule="auto"/>
        <w:ind w:left="0" w:firstLine="0"/>
        <w:jc w:val="left"/>
        <w:rPr>
          <w:sz w:val="39"/>
        </w:rPr>
      </w:pPr>
      <w:r>
        <w:rPr>
          <w:b/>
          <w:sz w:val="32"/>
        </w:rPr>
        <w:t xml:space="preserve">REFERENCES </w:t>
      </w:r>
    </w:p>
    <w:p w:rsidR="00836360" w:rsidRDefault="00836360">
      <w:pPr>
        <w:tabs>
          <w:tab w:val="center" w:pos="5064"/>
        </w:tabs>
        <w:spacing w:after="0" w:line="259" w:lineRule="auto"/>
        <w:ind w:left="0" w:firstLine="0"/>
        <w:jc w:val="left"/>
        <w:rPr>
          <w:b/>
          <w:sz w:val="32"/>
        </w:rPr>
      </w:pPr>
    </w:p>
    <w:p w:rsidR="00836360" w:rsidRDefault="0055369A" w:rsidP="003D2ED4">
      <w:pPr>
        <w:spacing w:after="0" w:line="259" w:lineRule="auto"/>
        <w:ind w:left="0" w:firstLine="0"/>
        <w:jc w:val="left"/>
      </w:pPr>
      <w:r>
        <w:rPr>
          <w:b/>
        </w:rPr>
        <w:t xml:space="preserve">Book: </w:t>
      </w:r>
    </w:p>
    <w:p w:rsidR="00B5572C" w:rsidRDefault="00B5572C" w:rsidP="00B5572C">
      <w:pPr>
        <w:pStyle w:val="Heading1"/>
        <w:numPr>
          <w:ilvl w:val="0"/>
          <w:numId w:val="4"/>
        </w:numPr>
        <w:shd w:val="clear" w:color="auto" w:fill="FFFFFF"/>
        <w:spacing w:after="0" w:line="540" w:lineRule="atLeast"/>
        <w:rPr>
          <w:rStyle w:val="a-size-extra-large"/>
          <w:rFonts w:ascii="Arial" w:hAnsi="Arial" w:cs="Arial"/>
          <w:b w:val="0"/>
          <w:bCs/>
          <w:color w:val="0F1111"/>
          <w:sz w:val="28"/>
          <w:szCs w:val="28"/>
        </w:rPr>
      </w:pPr>
      <w:r>
        <w:rPr>
          <w:rStyle w:val="a-size-extra-large"/>
          <w:rFonts w:ascii="Arial" w:hAnsi="Arial" w:cs="Arial"/>
          <w:b w:val="0"/>
          <w:bCs/>
          <w:color w:val="0F1111"/>
          <w:sz w:val="28"/>
          <w:szCs w:val="28"/>
        </w:rPr>
        <w:t xml:space="preserve">Art of R programming by Norman </w:t>
      </w:r>
      <w:proofErr w:type="spellStart"/>
      <w:r>
        <w:rPr>
          <w:rStyle w:val="a-size-extra-large"/>
          <w:rFonts w:ascii="Arial" w:hAnsi="Arial" w:cs="Arial"/>
          <w:b w:val="0"/>
          <w:bCs/>
          <w:color w:val="0F1111"/>
          <w:sz w:val="28"/>
          <w:szCs w:val="28"/>
        </w:rPr>
        <w:t>Maltoff</w:t>
      </w:r>
      <w:proofErr w:type="spellEnd"/>
    </w:p>
    <w:p w:rsidR="00B5572C" w:rsidRDefault="00B5572C" w:rsidP="00B5572C">
      <w:pPr>
        <w:pStyle w:val="ListParagraph"/>
        <w:numPr>
          <w:ilvl w:val="0"/>
          <w:numId w:val="4"/>
        </w:numPr>
        <w:rPr>
          <w:rFonts w:ascii="Arial" w:hAnsi="Arial" w:cs="Arial"/>
          <w:sz w:val="28"/>
          <w:szCs w:val="28"/>
        </w:rPr>
      </w:pPr>
      <w:r w:rsidRPr="00B5572C">
        <w:rPr>
          <w:rFonts w:ascii="Arial" w:hAnsi="Arial" w:cs="Arial"/>
          <w:sz w:val="28"/>
          <w:szCs w:val="28"/>
        </w:rPr>
        <w:t>Public</w:t>
      </w:r>
      <w:r>
        <w:rPr>
          <w:rFonts w:ascii="Arial" w:hAnsi="Arial" w:cs="Arial"/>
          <w:sz w:val="28"/>
          <w:szCs w:val="28"/>
        </w:rPr>
        <w:t xml:space="preserve"> Health and Epidemiology by </w:t>
      </w:r>
      <w:proofErr w:type="spellStart"/>
      <w:r w:rsidRPr="00B5572C">
        <w:rPr>
          <w:rFonts w:ascii="Arial" w:hAnsi="Arial" w:cs="Arial"/>
          <w:sz w:val="28"/>
          <w:szCs w:val="28"/>
        </w:rPr>
        <w:t>Dr.</w:t>
      </w:r>
      <w:r>
        <w:rPr>
          <w:rFonts w:ascii="Arial" w:hAnsi="Arial" w:cs="Arial"/>
          <w:sz w:val="28"/>
          <w:szCs w:val="28"/>
        </w:rPr>
        <w:t>Aruna</w:t>
      </w:r>
      <w:proofErr w:type="spellEnd"/>
      <w:r>
        <w:rPr>
          <w:rFonts w:ascii="Arial" w:hAnsi="Arial" w:cs="Arial"/>
          <w:sz w:val="28"/>
          <w:szCs w:val="28"/>
        </w:rPr>
        <w:t xml:space="preserve"> </w:t>
      </w:r>
      <w:proofErr w:type="spellStart"/>
      <w:r>
        <w:rPr>
          <w:rFonts w:ascii="Arial" w:hAnsi="Arial" w:cs="Arial"/>
          <w:sz w:val="28"/>
          <w:szCs w:val="28"/>
        </w:rPr>
        <w:t>Chakravarty</w:t>
      </w:r>
      <w:proofErr w:type="spellEnd"/>
      <w:r>
        <w:rPr>
          <w:rFonts w:ascii="Arial" w:hAnsi="Arial" w:cs="Arial"/>
          <w:sz w:val="28"/>
          <w:szCs w:val="28"/>
        </w:rPr>
        <w:t xml:space="preserve"> n others</w:t>
      </w:r>
    </w:p>
    <w:p w:rsidR="00B5572C" w:rsidRDefault="00B5572C" w:rsidP="00B5572C">
      <w:pPr>
        <w:pStyle w:val="ListParagraph"/>
        <w:numPr>
          <w:ilvl w:val="0"/>
          <w:numId w:val="4"/>
        </w:numPr>
        <w:rPr>
          <w:rFonts w:ascii="Arial" w:hAnsi="Arial" w:cs="Arial"/>
          <w:sz w:val="28"/>
          <w:szCs w:val="28"/>
        </w:rPr>
      </w:pPr>
      <w:proofErr w:type="spellStart"/>
      <w:r>
        <w:rPr>
          <w:rFonts w:ascii="Arial" w:hAnsi="Arial" w:cs="Arial"/>
          <w:sz w:val="28"/>
          <w:szCs w:val="28"/>
        </w:rPr>
        <w:t>Trueman</w:t>
      </w:r>
      <w:proofErr w:type="spellEnd"/>
      <w:r>
        <w:rPr>
          <w:rFonts w:ascii="Arial" w:hAnsi="Arial" w:cs="Arial"/>
          <w:sz w:val="28"/>
          <w:szCs w:val="28"/>
        </w:rPr>
        <w:t xml:space="preserve"> Biology by </w:t>
      </w:r>
      <w:r w:rsidR="003D2ED4">
        <w:rPr>
          <w:rFonts w:ascii="Arial" w:hAnsi="Arial" w:cs="Arial"/>
          <w:sz w:val="28"/>
          <w:szCs w:val="28"/>
        </w:rPr>
        <w:t xml:space="preserve">K.N. Bhatia and </w:t>
      </w:r>
      <w:proofErr w:type="spellStart"/>
      <w:r w:rsidR="003D2ED4">
        <w:rPr>
          <w:rFonts w:ascii="Arial" w:hAnsi="Arial" w:cs="Arial"/>
          <w:sz w:val="28"/>
          <w:szCs w:val="28"/>
        </w:rPr>
        <w:t>M.P.Tyagi</w:t>
      </w:r>
      <w:proofErr w:type="spellEnd"/>
    </w:p>
    <w:p w:rsidR="003D2ED4" w:rsidRDefault="003D2ED4" w:rsidP="00B5572C">
      <w:pPr>
        <w:pStyle w:val="ListParagraph"/>
        <w:numPr>
          <w:ilvl w:val="0"/>
          <w:numId w:val="4"/>
        </w:numPr>
        <w:rPr>
          <w:rFonts w:ascii="Arial" w:hAnsi="Arial" w:cs="Arial"/>
          <w:sz w:val="28"/>
          <w:szCs w:val="28"/>
        </w:rPr>
      </w:pPr>
      <w:r>
        <w:rPr>
          <w:rFonts w:ascii="Arial" w:hAnsi="Arial" w:cs="Arial"/>
          <w:sz w:val="28"/>
          <w:szCs w:val="28"/>
        </w:rPr>
        <w:t>Sapiens by Yu</w:t>
      </w:r>
      <w:r w:rsidR="00161D06">
        <w:rPr>
          <w:rFonts w:ascii="Arial" w:hAnsi="Arial" w:cs="Arial"/>
          <w:sz w:val="28"/>
          <w:szCs w:val="28"/>
        </w:rPr>
        <w:t>v</w:t>
      </w:r>
      <w:r>
        <w:rPr>
          <w:rFonts w:ascii="Arial" w:hAnsi="Arial" w:cs="Arial"/>
          <w:sz w:val="28"/>
          <w:szCs w:val="28"/>
        </w:rPr>
        <w:t>al Noah Harari</w:t>
      </w:r>
    </w:p>
    <w:p w:rsidR="00423839" w:rsidRDefault="00423839" w:rsidP="00B5572C">
      <w:pPr>
        <w:pStyle w:val="ListParagraph"/>
        <w:numPr>
          <w:ilvl w:val="0"/>
          <w:numId w:val="4"/>
        </w:numPr>
        <w:rPr>
          <w:rFonts w:ascii="Arial" w:hAnsi="Arial" w:cs="Arial"/>
          <w:sz w:val="28"/>
          <w:szCs w:val="28"/>
        </w:rPr>
      </w:pPr>
      <w:r>
        <w:rPr>
          <w:rFonts w:ascii="Arial" w:hAnsi="Arial" w:cs="Arial"/>
          <w:sz w:val="28"/>
          <w:szCs w:val="28"/>
        </w:rPr>
        <w:t>Tell me the answer by blue</w:t>
      </w:r>
      <w:r w:rsidR="00161D06">
        <w:rPr>
          <w:rFonts w:ascii="Arial" w:hAnsi="Arial" w:cs="Arial"/>
          <w:sz w:val="28"/>
          <w:szCs w:val="28"/>
        </w:rPr>
        <w:t>bird books</w:t>
      </w:r>
    </w:p>
    <w:p w:rsidR="00423839" w:rsidRDefault="00423839" w:rsidP="00B5572C">
      <w:pPr>
        <w:pStyle w:val="ListParagraph"/>
        <w:numPr>
          <w:ilvl w:val="0"/>
          <w:numId w:val="4"/>
        </w:numPr>
        <w:rPr>
          <w:rFonts w:ascii="Arial" w:hAnsi="Arial" w:cs="Arial"/>
          <w:sz w:val="28"/>
          <w:szCs w:val="28"/>
        </w:rPr>
      </w:pPr>
      <w:r>
        <w:rPr>
          <w:rFonts w:ascii="Arial" w:hAnsi="Arial" w:cs="Arial"/>
          <w:sz w:val="28"/>
          <w:szCs w:val="28"/>
        </w:rPr>
        <w:t>Children’s knowledge bank</w:t>
      </w:r>
    </w:p>
    <w:p w:rsidR="00161D06" w:rsidRDefault="00161D06" w:rsidP="00B5572C">
      <w:pPr>
        <w:pStyle w:val="ListParagraph"/>
        <w:numPr>
          <w:ilvl w:val="0"/>
          <w:numId w:val="4"/>
        </w:numPr>
        <w:rPr>
          <w:rFonts w:ascii="Arial" w:hAnsi="Arial" w:cs="Arial"/>
          <w:sz w:val="28"/>
          <w:szCs w:val="28"/>
        </w:rPr>
      </w:pPr>
      <w:r>
        <w:rPr>
          <w:rFonts w:ascii="Arial" w:hAnsi="Arial" w:cs="Arial"/>
          <w:sz w:val="28"/>
          <w:szCs w:val="28"/>
        </w:rPr>
        <w:t>Animal behavior by Manorama(tell me why series)</w:t>
      </w:r>
    </w:p>
    <w:p w:rsidR="00161D06" w:rsidRPr="00B5572C" w:rsidRDefault="00161D06" w:rsidP="00161D06">
      <w:pPr>
        <w:pStyle w:val="ListParagraph"/>
        <w:numPr>
          <w:ilvl w:val="0"/>
          <w:numId w:val="4"/>
        </w:numPr>
        <w:rPr>
          <w:rFonts w:ascii="Arial" w:hAnsi="Arial" w:cs="Arial"/>
          <w:sz w:val="28"/>
          <w:szCs w:val="28"/>
        </w:rPr>
      </w:pPr>
      <w:r>
        <w:rPr>
          <w:rFonts w:ascii="Arial" w:hAnsi="Arial" w:cs="Arial"/>
          <w:sz w:val="28"/>
          <w:szCs w:val="28"/>
        </w:rPr>
        <w:t>Evolution-Manorama(tell me why series)</w:t>
      </w:r>
    </w:p>
    <w:p w:rsidR="00161D06" w:rsidRPr="00B5572C" w:rsidRDefault="00161D06" w:rsidP="00161D06">
      <w:pPr>
        <w:pStyle w:val="ListParagraph"/>
        <w:numPr>
          <w:ilvl w:val="0"/>
          <w:numId w:val="4"/>
        </w:numPr>
        <w:rPr>
          <w:rFonts w:ascii="Arial" w:hAnsi="Arial" w:cs="Arial"/>
          <w:sz w:val="28"/>
          <w:szCs w:val="28"/>
        </w:rPr>
      </w:pPr>
      <w:r>
        <w:rPr>
          <w:rFonts w:ascii="Arial" w:hAnsi="Arial" w:cs="Arial"/>
          <w:sz w:val="28"/>
          <w:szCs w:val="28"/>
        </w:rPr>
        <w:t xml:space="preserve">World’s first-Manorama(tell me why </w:t>
      </w:r>
      <w:r>
        <w:rPr>
          <w:rFonts w:ascii="Arial" w:hAnsi="Arial" w:cs="Arial"/>
          <w:sz w:val="28"/>
          <w:szCs w:val="28"/>
        </w:rPr>
        <w:lastRenderedPageBreak/>
        <w:t>series)</w:t>
      </w:r>
    </w:p>
    <w:p w:rsidR="00161D06" w:rsidRPr="00B5572C" w:rsidRDefault="00161D06" w:rsidP="00161D06">
      <w:pPr>
        <w:pStyle w:val="ListParagraph"/>
        <w:numPr>
          <w:ilvl w:val="0"/>
          <w:numId w:val="4"/>
        </w:numPr>
        <w:rPr>
          <w:rFonts w:ascii="Arial" w:hAnsi="Arial" w:cs="Arial"/>
          <w:sz w:val="28"/>
          <w:szCs w:val="28"/>
        </w:rPr>
      </w:pPr>
      <w:r>
        <w:rPr>
          <w:rFonts w:ascii="Arial" w:hAnsi="Arial" w:cs="Arial"/>
          <w:sz w:val="28"/>
          <w:szCs w:val="28"/>
        </w:rPr>
        <w:t>Petroleum-Manorama(tell me why series)</w:t>
      </w:r>
    </w:p>
    <w:p w:rsidR="00161D06" w:rsidRDefault="00161D06" w:rsidP="00B5572C">
      <w:pPr>
        <w:pStyle w:val="ListParagraph"/>
        <w:numPr>
          <w:ilvl w:val="0"/>
          <w:numId w:val="4"/>
        </w:numPr>
        <w:rPr>
          <w:rFonts w:ascii="Arial" w:hAnsi="Arial" w:cs="Arial"/>
          <w:sz w:val="28"/>
          <w:szCs w:val="28"/>
        </w:rPr>
      </w:pPr>
      <w:r>
        <w:rPr>
          <w:rFonts w:ascii="Arial" w:hAnsi="Arial" w:cs="Arial"/>
          <w:sz w:val="28"/>
          <w:szCs w:val="28"/>
        </w:rPr>
        <w:t xml:space="preserve">Science by m. </w:t>
      </w:r>
      <w:proofErr w:type="spellStart"/>
      <w:r>
        <w:rPr>
          <w:rFonts w:ascii="Arial" w:hAnsi="Arial" w:cs="Arial"/>
          <w:sz w:val="28"/>
          <w:szCs w:val="28"/>
        </w:rPr>
        <w:t>Siraj</w:t>
      </w:r>
      <w:proofErr w:type="spellEnd"/>
      <w:r>
        <w:rPr>
          <w:rFonts w:ascii="Arial" w:hAnsi="Arial" w:cs="Arial"/>
          <w:sz w:val="28"/>
          <w:szCs w:val="28"/>
        </w:rPr>
        <w:t xml:space="preserve"> </w:t>
      </w:r>
      <w:proofErr w:type="spellStart"/>
      <w:r>
        <w:rPr>
          <w:rFonts w:ascii="Arial" w:hAnsi="Arial" w:cs="Arial"/>
          <w:sz w:val="28"/>
          <w:szCs w:val="28"/>
        </w:rPr>
        <w:t>anwar</w:t>
      </w:r>
      <w:proofErr w:type="spellEnd"/>
      <w:r>
        <w:rPr>
          <w:rFonts w:ascii="Arial" w:hAnsi="Arial" w:cs="Arial"/>
          <w:sz w:val="28"/>
          <w:szCs w:val="28"/>
        </w:rPr>
        <w:t xml:space="preserve">&amp; </w:t>
      </w:r>
      <w:proofErr w:type="spellStart"/>
      <w:r>
        <w:rPr>
          <w:rFonts w:ascii="Arial" w:hAnsi="Arial" w:cs="Arial"/>
          <w:sz w:val="28"/>
          <w:szCs w:val="28"/>
        </w:rPr>
        <w:t>Shweta</w:t>
      </w:r>
      <w:proofErr w:type="spellEnd"/>
      <w:r>
        <w:rPr>
          <w:rFonts w:ascii="Arial" w:hAnsi="Arial" w:cs="Arial"/>
          <w:sz w:val="28"/>
          <w:szCs w:val="28"/>
        </w:rPr>
        <w:t xml:space="preserve"> </w:t>
      </w:r>
      <w:proofErr w:type="spellStart"/>
      <w:r>
        <w:rPr>
          <w:rFonts w:ascii="Arial" w:hAnsi="Arial" w:cs="Arial"/>
          <w:sz w:val="28"/>
          <w:szCs w:val="28"/>
        </w:rPr>
        <w:t>uppal</w:t>
      </w:r>
      <w:r w:rsidR="00D82673">
        <w:rPr>
          <w:rFonts w:ascii="Arial" w:hAnsi="Arial" w:cs="Arial"/>
          <w:sz w:val="28"/>
          <w:szCs w:val="28"/>
        </w:rPr>
        <w:t>&amp;jvnarlikar</w:t>
      </w:r>
      <w:proofErr w:type="spellEnd"/>
    </w:p>
    <w:p w:rsidR="00D82673" w:rsidRDefault="00D82673" w:rsidP="00B5572C">
      <w:pPr>
        <w:pStyle w:val="ListParagraph"/>
        <w:numPr>
          <w:ilvl w:val="0"/>
          <w:numId w:val="4"/>
        </w:numPr>
        <w:rPr>
          <w:rFonts w:ascii="Arial" w:hAnsi="Arial" w:cs="Arial"/>
          <w:sz w:val="28"/>
          <w:szCs w:val="28"/>
        </w:rPr>
      </w:pPr>
      <w:r>
        <w:rPr>
          <w:rFonts w:ascii="Arial" w:hAnsi="Arial" w:cs="Arial"/>
          <w:sz w:val="28"/>
          <w:szCs w:val="28"/>
        </w:rPr>
        <w:t>Junior encyclopedia by the book paradise</w:t>
      </w:r>
    </w:p>
    <w:p w:rsidR="00D82673" w:rsidRDefault="00D82673" w:rsidP="00B5572C">
      <w:pPr>
        <w:pStyle w:val="ListParagraph"/>
        <w:numPr>
          <w:ilvl w:val="0"/>
          <w:numId w:val="4"/>
        </w:numPr>
        <w:rPr>
          <w:rFonts w:ascii="Arial" w:hAnsi="Arial" w:cs="Arial"/>
          <w:sz w:val="28"/>
          <w:szCs w:val="28"/>
        </w:rPr>
      </w:pPr>
      <w:r>
        <w:rPr>
          <w:rFonts w:ascii="Arial" w:hAnsi="Arial" w:cs="Arial"/>
          <w:sz w:val="28"/>
          <w:szCs w:val="28"/>
        </w:rPr>
        <w:t xml:space="preserve">Biology glossary by </w:t>
      </w:r>
      <w:proofErr w:type="spellStart"/>
      <w:r>
        <w:rPr>
          <w:rFonts w:ascii="Arial" w:hAnsi="Arial" w:cs="Arial"/>
          <w:sz w:val="28"/>
          <w:szCs w:val="28"/>
        </w:rPr>
        <w:t>navneet</w:t>
      </w:r>
      <w:proofErr w:type="spellEnd"/>
    </w:p>
    <w:p w:rsidR="00161D06" w:rsidRDefault="00161D06" w:rsidP="00B5572C">
      <w:pPr>
        <w:pStyle w:val="ListParagraph"/>
        <w:numPr>
          <w:ilvl w:val="0"/>
          <w:numId w:val="4"/>
        </w:numPr>
        <w:rPr>
          <w:rFonts w:ascii="Arial" w:hAnsi="Arial" w:cs="Arial"/>
          <w:sz w:val="28"/>
          <w:szCs w:val="28"/>
        </w:rPr>
      </w:pPr>
      <w:r>
        <w:rPr>
          <w:rFonts w:ascii="Arial" w:hAnsi="Arial" w:cs="Arial"/>
          <w:sz w:val="28"/>
          <w:szCs w:val="28"/>
        </w:rPr>
        <w:t xml:space="preserve">Data structures by </w:t>
      </w:r>
      <w:proofErr w:type="spellStart"/>
      <w:r>
        <w:rPr>
          <w:rFonts w:ascii="Arial" w:hAnsi="Arial" w:cs="Arial"/>
          <w:sz w:val="28"/>
          <w:szCs w:val="28"/>
        </w:rPr>
        <w:t>dilipkumarsultania</w:t>
      </w:r>
      <w:proofErr w:type="spellEnd"/>
    </w:p>
    <w:p w:rsidR="00AF2550" w:rsidRDefault="00AF2550" w:rsidP="00B5572C">
      <w:pPr>
        <w:pStyle w:val="ListParagraph"/>
        <w:numPr>
          <w:ilvl w:val="0"/>
          <w:numId w:val="4"/>
        </w:numPr>
        <w:rPr>
          <w:ins w:id="43" w:author=" " w:date="2024-10-27T21:01:00Z"/>
          <w:rFonts w:ascii="Arial" w:hAnsi="Arial" w:cs="Arial"/>
          <w:sz w:val="28"/>
          <w:szCs w:val="28"/>
        </w:rPr>
      </w:pPr>
      <w:ins w:id="44" w:author=" " w:date="2024-10-27T21:01:00Z">
        <w:r>
          <w:rPr>
            <w:rFonts w:ascii="Arial" w:hAnsi="Arial" w:cs="Arial"/>
            <w:sz w:val="28"/>
            <w:szCs w:val="28"/>
          </w:rPr>
          <w:t xml:space="preserve">Children’s world encyclopedia by Vimal Sardana and A </w:t>
        </w:r>
        <w:proofErr w:type="spellStart"/>
        <w:r>
          <w:rPr>
            <w:rFonts w:ascii="Arial" w:hAnsi="Arial" w:cs="Arial"/>
            <w:sz w:val="28"/>
            <w:szCs w:val="28"/>
          </w:rPr>
          <w:t>Sunita</w:t>
        </w:r>
        <w:proofErr w:type="spellEnd"/>
        <w:r>
          <w:rPr>
            <w:rFonts w:ascii="Arial" w:hAnsi="Arial" w:cs="Arial"/>
            <w:sz w:val="28"/>
            <w:szCs w:val="28"/>
          </w:rPr>
          <w:t xml:space="preserve"> </w:t>
        </w:r>
        <w:proofErr w:type="spellStart"/>
        <w:r>
          <w:rPr>
            <w:rFonts w:ascii="Arial" w:hAnsi="Arial" w:cs="Arial"/>
            <w:sz w:val="28"/>
            <w:szCs w:val="28"/>
          </w:rPr>
          <w:t>Purushottam</w:t>
        </w:r>
        <w:proofErr w:type="spellEnd"/>
      </w:ins>
    </w:p>
    <w:p w:rsidR="00AF2550" w:rsidRDefault="004D37DD" w:rsidP="00B5572C">
      <w:pPr>
        <w:pStyle w:val="ListParagraph"/>
        <w:numPr>
          <w:ilvl w:val="0"/>
          <w:numId w:val="4"/>
        </w:numPr>
        <w:rPr>
          <w:ins w:id="45" w:author=" " w:date="2024-10-27T21:01:00Z"/>
          <w:rFonts w:ascii="Arial" w:hAnsi="Arial" w:cs="Arial"/>
          <w:sz w:val="28"/>
          <w:szCs w:val="28"/>
        </w:rPr>
      </w:pPr>
      <w:ins w:id="46" w:author=" " w:date="2024-10-27T21:01:00Z">
        <w:r>
          <w:rPr>
            <w:rFonts w:ascii="Arial" w:hAnsi="Arial" w:cs="Arial"/>
            <w:sz w:val="28"/>
            <w:szCs w:val="28"/>
          </w:rPr>
          <w:t>Hutchinson pocket dictionary of geography</w:t>
        </w:r>
      </w:ins>
    </w:p>
    <w:p w:rsidR="004D37DD" w:rsidRDefault="00764017" w:rsidP="00B5572C">
      <w:pPr>
        <w:pStyle w:val="ListParagraph"/>
        <w:numPr>
          <w:ilvl w:val="0"/>
          <w:numId w:val="4"/>
        </w:numPr>
        <w:rPr>
          <w:ins w:id="47" w:author=" " w:date="2024-10-27T21:01:00Z"/>
          <w:rFonts w:ascii="Arial" w:hAnsi="Arial" w:cs="Arial"/>
          <w:sz w:val="28"/>
          <w:szCs w:val="28"/>
        </w:rPr>
      </w:pPr>
      <w:ins w:id="48" w:author=" " w:date="2024-10-27T21:01:00Z">
        <w:r>
          <w:rPr>
            <w:rFonts w:ascii="Arial" w:hAnsi="Arial" w:cs="Arial"/>
            <w:sz w:val="28"/>
            <w:szCs w:val="28"/>
          </w:rPr>
          <w:t>Wiley fundamentals of biology</w:t>
        </w:r>
      </w:ins>
    </w:p>
    <w:p w:rsidR="00764017" w:rsidRDefault="00764017" w:rsidP="00B5572C">
      <w:pPr>
        <w:pStyle w:val="ListParagraph"/>
        <w:numPr>
          <w:ilvl w:val="0"/>
          <w:numId w:val="4"/>
        </w:numPr>
        <w:rPr>
          <w:ins w:id="49" w:author=" " w:date="2024-10-27T21:01:00Z"/>
          <w:rFonts w:ascii="Arial" w:hAnsi="Arial" w:cs="Arial"/>
          <w:sz w:val="28"/>
          <w:szCs w:val="28"/>
        </w:rPr>
      </w:pPr>
      <w:proofErr w:type="spellStart"/>
      <w:ins w:id="50" w:author=" " w:date="2024-10-27T21:01:00Z">
        <w:r>
          <w:rPr>
            <w:rFonts w:ascii="Arial" w:hAnsi="Arial" w:cs="Arial"/>
            <w:sz w:val="28"/>
            <w:szCs w:val="28"/>
          </w:rPr>
          <w:t>S.chand</w:t>
        </w:r>
        <w:proofErr w:type="spellEnd"/>
        <w:r>
          <w:rPr>
            <w:rFonts w:ascii="Arial" w:hAnsi="Arial" w:cs="Arial"/>
            <w:sz w:val="28"/>
            <w:szCs w:val="28"/>
          </w:rPr>
          <w:t xml:space="preserve"> science by </w:t>
        </w:r>
        <w:proofErr w:type="spellStart"/>
        <w:r>
          <w:rPr>
            <w:rFonts w:ascii="Arial" w:hAnsi="Arial" w:cs="Arial"/>
            <w:sz w:val="28"/>
            <w:szCs w:val="28"/>
          </w:rPr>
          <w:t>Lakhmirsingh</w:t>
        </w:r>
        <w:proofErr w:type="spellEnd"/>
        <w:r>
          <w:rPr>
            <w:rFonts w:ascii="Arial" w:hAnsi="Arial" w:cs="Arial"/>
            <w:sz w:val="28"/>
            <w:szCs w:val="28"/>
          </w:rPr>
          <w:t xml:space="preserve">&amp; </w:t>
        </w:r>
        <w:proofErr w:type="spellStart"/>
        <w:r>
          <w:rPr>
            <w:rFonts w:ascii="Arial" w:hAnsi="Arial" w:cs="Arial"/>
            <w:sz w:val="28"/>
            <w:szCs w:val="28"/>
          </w:rPr>
          <w:t>Manjit</w:t>
        </w:r>
        <w:proofErr w:type="spellEnd"/>
        <w:r>
          <w:rPr>
            <w:rFonts w:ascii="Arial" w:hAnsi="Arial" w:cs="Arial"/>
            <w:sz w:val="28"/>
            <w:szCs w:val="28"/>
          </w:rPr>
          <w:t xml:space="preserve"> </w:t>
        </w:r>
        <w:proofErr w:type="spellStart"/>
        <w:r>
          <w:rPr>
            <w:rFonts w:ascii="Arial" w:hAnsi="Arial" w:cs="Arial"/>
            <w:sz w:val="28"/>
            <w:szCs w:val="28"/>
          </w:rPr>
          <w:t>kaur</w:t>
        </w:r>
        <w:proofErr w:type="spellEnd"/>
      </w:ins>
    </w:p>
    <w:p w:rsidR="00764017" w:rsidRDefault="00764017" w:rsidP="00B5572C">
      <w:pPr>
        <w:pStyle w:val="ListParagraph"/>
        <w:numPr>
          <w:ilvl w:val="0"/>
          <w:numId w:val="4"/>
        </w:numPr>
        <w:rPr>
          <w:ins w:id="51" w:author=" " w:date="2024-10-27T21:01:00Z"/>
          <w:rFonts w:ascii="Arial" w:hAnsi="Arial" w:cs="Arial"/>
          <w:sz w:val="28"/>
          <w:szCs w:val="28"/>
        </w:rPr>
      </w:pPr>
      <w:ins w:id="52" w:author=" " w:date="2024-10-27T21:01:00Z">
        <w:r>
          <w:rPr>
            <w:rFonts w:ascii="Arial" w:hAnsi="Arial" w:cs="Arial"/>
            <w:sz w:val="28"/>
            <w:szCs w:val="28"/>
          </w:rPr>
          <w:t xml:space="preserve">Back from the brink by </w:t>
        </w:r>
        <w:proofErr w:type="spellStart"/>
        <w:r>
          <w:rPr>
            <w:rFonts w:ascii="Arial" w:hAnsi="Arial" w:cs="Arial"/>
            <w:sz w:val="28"/>
            <w:szCs w:val="28"/>
          </w:rPr>
          <w:t>Aaditya</w:t>
        </w:r>
        <w:proofErr w:type="spellEnd"/>
        <w:r>
          <w:rPr>
            <w:rFonts w:ascii="Arial" w:hAnsi="Arial" w:cs="Arial"/>
            <w:sz w:val="28"/>
            <w:szCs w:val="28"/>
          </w:rPr>
          <w:t xml:space="preserve"> </w:t>
        </w:r>
        <w:proofErr w:type="spellStart"/>
        <w:r>
          <w:rPr>
            <w:rFonts w:ascii="Arial" w:hAnsi="Arial" w:cs="Arial"/>
            <w:sz w:val="28"/>
            <w:szCs w:val="28"/>
          </w:rPr>
          <w:t>Sengupta</w:t>
        </w:r>
        <w:proofErr w:type="spellEnd"/>
      </w:ins>
    </w:p>
    <w:p w:rsidR="00764017" w:rsidRDefault="00DA7C45" w:rsidP="00B5572C">
      <w:pPr>
        <w:pStyle w:val="ListParagraph"/>
        <w:numPr>
          <w:ilvl w:val="0"/>
          <w:numId w:val="4"/>
        </w:numPr>
        <w:rPr>
          <w:rFonts w:ascii="Arial" w:hAnsi="Arial" w:cs="Arial"/>
          <w:sz w:val="28"/>
          <w:szCs w:val="28"/>
        </w:rPr>
      </w:pPr>
      <w:r>
        <w:rPr>
          <w:rFonts w:ascii="Arial" w:hAnsi="Arial" w:cs="Arial"/>
          <w:sz w:val="28"/>
          <w:szCs w:val="28"/>
        </w:rPr>
        <w:t>L</w:t>
      </w:r>
      <w:r w:rsidR="005C7D5A">
        <w:rPr>
          <w:rFonts w:ascii="Arial" w:hAnsi="Arial" w:cs="Arial"/>
          <w:sz w:val="28"/>
          <w:szCs w:val="28"/>
        </w:rPr>
        <w:t>and</w:t>
      </w:r>
      <w:r>
        <w:rPr>
          <w:rFonts w:ascii="Arial" w:hAnsi="Arial" w:cs="Arial"/>
          <w:sz w:val="28"/>
          <w:szCs w:val="28"/>
        </w:rPr>
        <w:t xml:space="preserve">mark by Indira Subramaniam &amp; </w:t>
      </w:r>
      <w:r>
        <w:rPr>
          <w:rFonts w:ascii="Arial" w:hAnsi="Arial" w:cs="Arial"/>
          <w:sz w:val="28"/>
          <w:szCs w:val="28"/>
        </w:rPr>
        <w:lastRenderedPageBreak/>
        <w:t>Ramesh Mathur</w:t>
      </w:r>
    </w:p>
    <w:p w:rsidR="00DA7C45" w:rsidRDefault="00DA7C45" w:rsidP="00B5572C">
      <w:pPr>
        <w:pStyle w:val="ListParagraph"/>
        <w:numPr>
          <w:ilvl w:val="0"/>
          <w:numId w:val="4"/>
        </w:numPr>
        <w:rPr>
          <w:rFonts w:ascii="Arial" w:hAnsi="Arial" w:cs="Arial"/>
          <w:sz w:val="28"/>
          <w:szCs w:val="28"/>
        </w:rPr>
      </w:pPr>
      <w:r>
        <w:rPr>
          <w:rFonts w:ascii="Arial" w:hAnsi="Arial" w:cs="Arial"/>
          <w:sz w:val="28"/>
          <w:szCs w:val="28"/>
        </w:rPr>
        <w:t xml:space="preserve">Economics by </w:t>
      </w:r>
      <w:proofErr w:type="spellStart"/>
      <w:r>
        <w:rPr>
          <w:rFonts w:ascii="Arial" w:hAnsi="Arial" w:cs="Arial"/>
          <w:sz w:val="28"/>
          <w:szCs w:val="28"/>
        </w:rPr>
        <w:t>Shweta</w:t>
      </w:r>
      <w:proofErr w:type="spellEnd"/>
      <w:r>
        <w:rPr>
          <w:rFonts w:ascii="Arial" w:hAnsi="Arial" w:cs="Arial"/>
          <w:sz w:val="28"/>
          <w:szCs w:val="28"/>
        </w:rPr>
        <w:t xml:space="preserve"> </w:t>
      </w:r>
      <w:proofErr w:type="spellStart"/>
      <w:r>
        <w:rPr>
          <w:rFonts w:ascii="Arial" w:hAnsi="Arial" w:cs="Arial"/>
          <w:sz w:val="28"/>
          <w:szCs w:val="28"/>
        </w:rPr>
        <w:t>uppal</w:t>
      </w:r>
      <w:proofErr w:type="spellEnd"/>
    </w:p>
    <w:p w:rsidR="00DA7C45" w:rsidRDefault="00DA7C45" w:rsidP="00B5572C">
      <w:pPr>
        <w:pStyle w:val="ListParagraph"/>
        <w:numPr>
          <w:ilvl w:val="0"/>
          <w:numId w:val="4"/>
        </w:numPr>
        <w:rPr>
          <w:rFonts w:ascii="Arial" w:hAnsi="Arial" w:cs="Arial"/>
          <w:sz w:val="28"/>
          <w:szCs w:val="28"/>
        </w:rPr>
      </w:pPr>
      <w:r>
        <w:rPr>
          <w:rFonts w:ascii="Arial" w:hAnsi="Arial" w:cs="Arial"/>
          <w:sz w:val="28"/>
          <w:szCs w:val="28"/>
        </w:rPr>
        <w:t xml:space="preserve">Contemporary </w:t>
      </w:r>
      <w:proofErr w:type="spellStart"/>
      <w:r>
        <w:rPr>
          <w:rFonts w:ascii="Arial" w:hAnsi="Arial" w:cs="Arial"/>
          <w:sz w:val="28"/>
          <w:szCs w:val="28"/>
        </w:rPr>
        <w:t>india</w:t>
      </w:r>
      <w:proofErr w:type="spellEnd"/>
      <w:r>
        <w:rPr>
          <w:rFonts w:ascii="Arial" w:hAnsi="Arial" w:cs="Arial"/>
          <w:sz w:val="28"/>
          <w:szCs w:val="28"/>
        </w:rPr>
        <w:t xml:space="preserve"> 1&amp;2 by </w:t>
      </w:r>
      <w:proofErr w:type="spellStart"/>
      <w:r>
        <w:rPr>
          <w:rFonts w:ascii="Arial" w:hAnsi="Arial" w:cs="Arial"/>
          <w:sz w:val="28"/>
          <w:szCs w:val="28"/>
        </w:rPr>
        <w:t>hari</w:t>
      </w:r>
      <w:proofErr w:type="spellEnd"/>
      <w:r>
        <w:rPr>
          <w:rFonts w:ascii="Arial" w:hAnsi="Arial" w:cs="Arial"/>
          <w:sz w:val="28"/>
          <w:szCs w:val="28"/>
        </w:rPr>
        <w:t xml:space="preserve"> </w:t>
      </w:r>
      <w:proofErr w:type="spellStart"/>
      <w:r>
        <w:rPr>
          <w:rFonts w:ascii="Arial" w:hAnsi="Arial" w:cs="Arial"/>
          <w:sz w:val="28"/>
          <w:szCs w:val="28"/>
        </w:rPr>
        <w:t>Vasudevan</w:t>
      </w:r>
      <w:proofErr w:type="spellEnd"/>
      <w:r>
        <w:rPr>
          <w:rFonts w:ascii="Arial" w:hAnsi="Arial" w:cs="Arial"/>
          <w:sz w:val="28"/>
          <w:szCs w:val="28"/>
        </w:rPr>
        <w:t xml:space="preserve"> &amp; </w:t>
      </w:r>
      <w:proofErr w:type="spellStart"/>
      <w:r>
        <w:rPr>
          <w:rFonts w:ascii="Arial" w:hAnsi="Arial" w:cs="Arial"/>
          <w:sz w:val="28"/>
          <w:szCs w:val="28"/>
        </w:rPr>
        <w:t>Siraj</w:t>
      </w:r>
      <w:proofErr w:type="spellEnd"/>
      <w:r>
        <w:rPr>
          <w:rFonts w:ascii="Arial" w:hAnsi="Arial" w:cs="Arial"/>
          <w:sz w:val="28"/>
          <w:szCs w:val="28"/>
        </w:rPr>
        <w:t xml:space="preserve"> </w:t>
      </w:r>
      <w:proofErr w:type="spellStart"/>
      <w:r>
        <w:rPr>
          <w:rFonts w:ascii="Arial" w:hAnsi="Arial" w:cs="Arial"/>
          <w:sz w:val="28"/>
          <w:szCs w:val="28"/>
        </w:rPr>
        <w:t>anwar</w:t>
      </w:r>
      <w:proofErr w:type="spellEnd"/>
    </w:p>
    <w:p w:rsidR="00DA7C45" w:rsidRDefault="00DA7C45" w:rsidP="00B5572C">
      <w:pPr>
        <w:pStyle w:val="ListParagraph"/>
        <w:numPr>
          <w:ilvl w:val="0"/>
          <w:numId w:val="4"/>
        </w:numPr>
        <w:rPr>
          <w:rFonts w:ascii="Arial" w:hAnsi="Arial" w:cs="Arial"/>
          <w:sz w:val="28"/>
          <w:szCs w:val="28"/>
        </w:rPr>
      </w:pPr>
      <w:r>
        <w:rPr>
          <w:rFonts w:ascii="Arial" w:hAnsi="Arial" w:cs="Arial"/>
          <w:sz w:val="28"/>
          <w:szCs w:val="28"/>
        </w:rPr>
        <w:t>Cambridge sociology-</w:t>
      </w:r>
      <w:proofErr w:type="spellStart"/>
      <w:r>
        <w:rPr>
          <w:rFonts w:ascii="Arial" w:hAnsi="Arial" w:cs="Arial"/>
          <w:sz w:val="28"/>
          <w:szCs w:val="28"/>
        </w:rPr>
        <w:t>devyani</w:t>
      </w:r>
      <w:r w:rsidR="00D82673">
        <w:rPr>
          <w:rFonts w:ascii="Arial" w:hAnsi="Arial" w:cs="Arial"/>
          <w:sz w:val="28"/>
          <w:szCs w:val="28"/>
        </w:rPr>
        <w:t>Kapoor</w:t>
      </w:r>
      <w:proofErr w:type="spellEnd"/>
    </w:p>
    <w:p w:rsidR="00D82673" w:rsidRDefault="00D82673" w:rsidP="00B5572C">
      <w:pPr>
        <w:pStyle w:val="ListParagraph"/>
        <w:numPr>
          <w:ilvl w:val="0"/>
          <w:numId w:val="4"/>
        </w:numPr>
        <w:rPr>
          <w:rFonts w:ascii="Arial" w:hAnsi="Arial" w:cs="Arial"/>
          <w:sz w:val="28"/>
          <w:szCs w:val="28"/>
        </w:rPr>
      </w:pPr>
      <w:r>
        <w:rPr>
          <w:rFonts w:ascii="Arial" w:hAnsi="Arial" w:cs="Arial"/>
          <w:sz w:val="28"/>
          <w:szCs w:val="28"/>
        </w:rPr>
        <w:t xml:space="preserve">Earth mini encyclopedia by </w:t>
      </w:r>
      <w:proofErr w:type="spellStart"/>
      <w:r>
        <w:rPr>
          <w:rFonts w:ascii="Arial" w:hAnsi="Arial" w:cs="Arial"/>
          <w:sz w:val="28"/>
          <w:szCs w:val="28"/>
        </w:rPr>
        <w:t>sarah</w:t>
      </w:r>
      <w:proofErr w:type="spellEnd"/>
      <w:r>
        <w:rPr>
          <w:rFonts w:ascii="Arial" w:hAnsi="Arial" w:cs="Arial"/>
          <w:sz w:val="28"/>
          <w:szCs w:val="28"/>
        </w:rPr>
        <w:t xml:space="preserve"> Philips</w:t>
      </w:r>
    </w:p>
    <w:p w:rsidR="00836360" w:rsidRDefault="00D82673" w:rsidP="00D82673">
      <w:pPr>
        <w:pStyle w:val="ListParagraph"/>
        <w:numPr>
          <w:ilvl w:val="0"/>
          <w:numId w:val="4"/>
        </w:numPr>
        <w:rPr>
          <w:rFonts w:ascii="Arial" w:hAnsi="Arial" w:cs="Arial"/>
          <w:sz w:val="28"/>
          <w:szCs w:val="28"/>
        </w:rPr>
      </w:pPr>
      <w:r>
        <w:rPr>
          <w:rFonts w:ascii="Arial" w:hAnsi="Arial" w:cs="Arial"/>
          <w:sz w:val="28"/>
          <w:szCs w:val="28"/>
        </w:rPr>
        <w:t xml:space="preserve">Lots more tell me how </w:t>
      </w:r>
      <w:proofErr w:type="spellStart"/>
      <w:r>
        <w:rPr>
          <w:rFonts w:ascii="Arial" w:hAnsi="Arial" w:cs="Arial"/>
          <w:sz w:val="28"/>
          <w:szCs w:val="28"/>
        </w:rPr>
        <w:t>Bysunitapurushottam</w:t>
      </w:r>
      <w:proofErr w:type="spellEnd"/>
    </w:p>
    <w:p w:rsidR="00D82673" w:rsidRPr="00D82673" w:rsidRDefault="00D82673" w:rsidP="00D82673">
      <w:pPr>
        <w:pStyle w:val="ListParagraph"/>
        <w:numPr>
          <w:ilvl w:val="0"/>
          <w:numId w:val="4"/>
        </w:numPr>
        <w:rPr>
          <w:rFonts w:ascii="Arial" w:hAnsi="Arial" w:cs="Arial"/>
          <w:sz w:val="28"/>
          <w:szCs w:val="28"/>
        </w:rPr>
      </w:pPr>
      <w:r>
        <w:rPr>
          <w:rFonts w:ascii="Arial" w:hAnsi="Arial" w:cs="Arial"/>
          <w:sz w:val="28"/>
          <w:szCs w:val="28"/>
        </w:rPr>
        <w:t xml:space="preserve">Tell me the answer by V </w:t>
      </w:r>
      <w:proofErr w:type="spellStart"/>
      <w:r>
        <w:rPr>
          <w:rFonts w:ascii="Arial" w:hAnsi="Arial" w:cs="Arial"/>
          <w:sz w:val="28"/>
          <w:szCs w:val="28"/>
        </w:rPr>
        <w:t>malhotra</w:t>
      </w:r>
      <w:proofErr w:type="spellEnd"/>
    </w:p>
    <w:p w:rsidR="00836360" w:rsidRDefault="00836360">
      <w:pPr>
        <w:spacing w:after="0" w:line="259" w:lineRule="auto"/>
        <w:ind w:left="213"/>
        <w:jc w:val="left"/>
        <w:rPr>
          <w:b/>
        </w:rPr>
      </w:pPr>
    </w:p>
    <w:p w:rsidR="00836360" w:rsidRDefault="00836360">
      <w:pPr>
        <w:spacing w:after="0" w:line="259" w:lineRule="auto"/>
        <w:ind w:left="213"/>
        <w:jc w:val="left"/>
        <w:rPr>
          <w:b/>
        </w:rPr>
      </w:pPr>
    </w:p>
    <w:p w:rsidR="00836360" w:rsidRDefault="000B21F5">
      <w:pPr>
        <w:spacing w:after="0" w:line="259" w:lineRule="auto"/>
        <w:ind w:left="213"/>
        <w:jc w:val="left"/>
        <w:rPr>
          <w:b/>
        </w:rPr>
      </w:pPr>
      <w:r w:rsidRPr="000B21F5">
        <w:rPr>
          <w:rFonts w:ascii="Calibri" w:eastAsia="Calibri" w:hAnsi="Calibri" w:cs="Calibri"/>
          <w:noProof/>
          <w:sz w:val="22"/>
          <w:lang w:val="en-US" w:eastAsia="en-US" w:bidi="mr-IN"/>
        </w:rPr>
        <w:pict>
          <v:group id="Group 36428" o:spid="_x0000_s1104" style="position:absolute;left:0;text-align:left;margin-left:24pt;margin-top:24.45pt;width:.5pt;height:794.15pt;z-index:251660288;mso-position-horizontal-relative:page;mso-position-vertical-relative:page" coordsize="60,1008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">
            <v:shape id="Freeform 52" o:spid="_x0000_s1105" style="position:absolute;width:91;height:100858;visibility:visible;mso-wrap-style:square;v-text-anchor:top" coordsize="9144,100858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" path="m,l9144,r,10085832l,10085832,,e" fillcolor="black" strokeweight="0">
              <v:stroke joinstyle="miter"/>
              <v:path arrowok="t"/>
            </v:shape>
            <w10:wrap type="square" anchorx="page" anchory="page"/>
          </v:group>
        </w:pict>
      </w:r>
      <w:r w:rsidRPr="000B21F5">
        <w:rPr>
          <w:rFonts w:ascii="Calibri" w:eastAsia="Calibri" w:hAnsi="Calibri" w:cs="Calibri"/>
          <w:noProof/>
          <w:sz w:val="22"/>
          <w:lang w:val="en-US" w:eastAsia="en-US" w:bidi="mr-IN"/>
        </w:rPr>
        <w:pict>
          <v:group id="Group 36429" o:spid="_x0000_s1102" style="position:absolute;left:0;text-align:left;margin-left:572.6pt;margin-top:24.45pt;width:.5pt;height:794.15pt;z-index:251661312;mso-position-horizontal-relative:page;mso-position-vertical-relative:page" coordsize="60,1008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">
            <v:shape id="Freeform 53" o:spid="_x0000_s1103" style="position:absolute;width:91;height:100858;visibility:visible;mso-wrap-style:square;v-text-anchor:top" coordsize="9144,100858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" path="m,l9144,r,10085832l,10085832,,e" fillcolor="black" strokeweight="0">
              <v:stroke joinstyle="miter"/>
              <v:path arrowok="t"/>
            </v:shape>
            <w10:wrap type="square" anchorx="page" anchory="page"/>
          </v:group>
        </w:pict>
      </w:r>
    </w:p>
    <w:p w:rsidR="00A935AA" w:rsidRDefault="00A935AA">
      <w:pPr>
        <w:spacing w:after="0" w:line="259" w:lineRule="auto"/>
        <w:ind w:left="213"/>
        <w:jc w:val="left"/>
        <w:rPr>
          <w:b/>
        </w:rPr>
      </w:pPr>
    </w:p>
    <w:p w:rsidR="00A935AA" w:rsidRDefault="00A935AA">
      <w:pPr>
        <w:spacing w:after="0" w:line="259" w:lineRule="auto"/>
        <w:ind w:left="213"/>
        <w:jc w:val="left"/>
        <w:rPr>
          <w:b/>
        </w:rPr>
      </w:pPr>
    </w:p>
    <w:p w:rsidR="00A935AA" w:rsidRDefault="00A935AA">
      <w:pPr>
        <w:spacing w:after="0" w:line="259" w:lineRule="auto"/>
        <w:ind w:left="213"/>
        <w:jc w:val="left"/>
        <w:rPr>
          <w:b/>
        </w:rPr>
      </w:pPr>
    </w:p>
    <w:p w:rsidR="00A935AA" w:rsidRDefault="009313E9">
      <w:pPr>
        <w:spacing w:after="0" w:line="259" w:lineRule="auto"/>
        <w:ind w:left="213"/>
        <w:jc w:val="left"/>
        <w:rPr>
          <w:b/>
        </w:rPr>
      </w:pPr>
      <w:r>
        <w:rPr>
          <w:noProof/>
          <w:lang w:val="en-US" w:eastAsia="en-US"/>
        </w:rPr>
        <w:drawing>
          <wp:anchor distT="0" distB="0" distL="114300" distR="114300" simplePos="0" relativeHeight="251747328" behindDoc="1" locked="0" layoutInCell="1" allowOverlap="1">
            <wp:simplePos x="0" y="0"/>
            <wp:positionH relativeFrom="column">
              <wp:posOffset>138714</wp:posOffset>
            </wp:positionH>
            <wp:positionV relativeFrom="paragraph">
              <wp:posOffset>95</wp:posOffset>
            </wp:positionV>
            <wp:extent cx="2066925" cy="2586990"/>
            <wp:effectExtent l="0" t="0" r="0" b="3810"/>
            <wp:wrapTight wrapText="bothSides">
              <wp:wrapPolygon edited="0">
                <wp:start x="9556" y="159"/>
                <wp:lineTo x="8361" y="477"/>
                <wp:lineTo x="5972" y="2227"/>
                <wp:lineTo x="5972" y="3022"/>
                <wp:lineTo x="6570" y="5567"/>
                <wp:lineTo x="5773" y="8112"/>
                <wp:lineTo x="3185" y="8589"/>
                <wp:lineTo x="1394" y="9703"/>
                <wp:lineTo x="1394" y="11293"/>
                <wp:lineTo x="1792" y="13202"/>
                <wp:lineTo x="4380" y="18292"/>
                <wp:lineTo x="5375" y="20837"/>
                <wp:lineTo x="5972" y="21473"/>
                <wp:lineTo x="6171" y="21473"/>
                <wp:lineTo x="14334" y="21473"/>
                <wp:lineTo x="14732" y="15747"/>
                <wp:lineTo x="17917" y="15747"/>
                <wp:lineTo x="20903" y="14474"/>
                <wp:lineTo x="20704" y="13202"/>
                <wp:lineTo x="17917" y="10657"/>
                <wp:lineTo x="17718" y="7158"/>
                <wp:lineTo x="16324" y="6203"/>
                <wp:lineTo x="13736" y="5567"/>
                <wp:lineTo x="14533" y="2068"/>
                <wp:lineTo x="12144" y="477"/>
                <wp:lineTo x="10551" y="159"/>
                <wp:lineTo x="9556" y="159"/>
              </wp:wrapPolygon>
            </wp:wrapTight>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OIP.jpg"/>
                    <pic:cNvPicPr/>
                  </pic:nvPicPr>
                  <pic:blipFill rotWithShape="1">
                    <a:blip r:embed="rId39">
                      <a:extLst>
                        <a:ext uri="{BEBA8EAE-BF5A-486C-A8C5-ECC9F3942E4B}">
                          <a14:imgProps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14:imgLayer r:embed="rId41">
                              <a14:imgEffect>
                                <a14:backgroundRemoval t="2932" b="94137" l="9217" r="95853">
                                  <a14:backgroundMark x1="54378" y1="34202" x2="63594" y2="29316"/>
                                </a14:backgroundRemoval>
                              </a14:imgEffect>
                            </a14:imgLayer>
                          </a14:imgProps>
                        </a:ex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t="-1" b="5674"/>
                    <a:stretch/>
                  </pic:blipFill>
                  <pic:spPr bwMode="auto">
                    <a:xfrm>
                      <a:off x="0" y="0"/>
                      <a:ext cx="2066925" cy="258699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p>
    <w:p w:rsidR="00A935AA" w:rsidRDefault="00A935AA">
      <w:pPr>
        <w:spacing w:after="0" w:line="259" w:lineRule="auto"/>
        <w:ind w:left="213"/>
        <w:jc w:val="left"/>
        <w:rPr>
          <w:b/>
        </w:rPr>
      </w:pPr>
    </w:p>
    <w:p w:rsidR="00A935AA" w:rsidRDefault="00A935AA">
      <w:pPr>
        <w:spacing w:after="0" w:line="259" w:lineRule="auto"/>
        <w:ind w:left="213"/>
        <w:jc w:val="left"/>
        <w:rPr>
          <w:b/>
        </w:rPr>
      </w:pPr>
    </w:p>
    <w:p w:rsidR="00A935AA" w:rsidRDefault="00A935AA">
      <w:pPr>
        <w:spacing w:after="0" w:line="259" w:lineRule="auto"/>
        <w:ind w:left="213"/>
        <w:jc w:val="left"/>
        <w:rPr>
          <w:b/>
        </w:rPr>
      </w:pPr>
      <w:bookmarkStart w:id="53" w:name="_GoBack"/>
      <w:bookmarkEnd w:id="53"/>
    </w:p>
    <w:p w:rsidR="00A935AA" w:rsidRDefault="00A935AA">
      <w:pPr>
        <w:spacing w:after="0" w:line="259" w:lineRule="auto"/>
        <w:ind w:left="213"/>
        <w:jc w:val="left"/>
        <w:rPr>
          <w:b/>
        </w:rPr>
      </w:pPr>
    </w:p>
    <w:p w:rsidR="00A935AA" w:rsidRDefault="00A935AA">
      <w:pPr>
        <w:spacing w:after="0" w:line="259" w:lineRule="auto"/>
        <w:ind w:left="213"/>
        <w:jc w:val="left"/>
        <w:rPr>
          <w:b/>
        </w:rPr>
      </w:pPr>
    </w:p>
    <w:p w:rsidR="00A935AA" w:rsidRDefault="00A935AA">
      <w:pPr>
        <w:spacing w:after="0" w:line="259" w:lineRule="auto"/>
        <w:ind w:left="213"/>
        <w:jc w:val="left"/>
        <w:rPr>
          <w:b/>
        </w:rPr>
      </w:pPr>
    </w:p>
    <w:p w:rsidR="00A935AA" w:rsidRDefault="00A935AA">
      <w:pPr>
        <w:spacing w:after="0" w:line="259" w:lineRule="auto"/>
        <w:ind w:left="213"/>
        <w:jc w:val="left"/>
        <w:rPr>
          <w:b/>
        </w:rPr>
      </w:pPr>
    </w:p>
    <w:p w:rsidR="00A935AA" w:rsidRDefault="00A935AA">
      <w:pPr>
        <w:spacing w:after="0" w:line="259" w:lineRule="auto"/>
        <w:ind w:left="213"/>
        <w:jc w:val="left"/>
        <w:rPr>
          <w:b/>
        </w:rPr>
      </w:pPr>
    </w:p>
    <w:p w:rsidR="00A935AA" w:rsidRDefault="00A935AA">
      <w:pPr>
        <w:spacing w:after="0" w:line="259" w:lineRule="auto"/>
        <w:ind w:left="213"/>
        <w:jc w:val="left"/>
        <w:rPr>
          <w:b/>
        </w:rPr>
      </w:pPr>
    </w:p>
    <w:p w:rsidR="00A935AA" w:rsidRDefault="00A935AA">
      <w:pPr>
        <w:spacing w:after="0" w:line="259" w:lineRule="auto"/>
        <w:ind w:left="213"/>
        <w:jc w:val="left"/>
      </w:pPr>
    </w:p>
    <w:p w:rsidR="00836360" w:rsidRDefault="00836360">
      <w:pPr>
        <w:spacing w:after="0" w:line="259" w:lineRule="auto"/>
        <w:ind w:left="0" w:firstLine="0"/>
        <w:jc w:val="left"/>
      </w:pPr>
    </w:p>
    <w:p w:rsidR="00836360" w:rsidRDefault="000B21F5">
      <w:pPr>
        <w:spacing w:after="15"/>
        <w:ind w:left="1144" w:firstLine="0"/>
        <w:jc w:val="left"/>
      </w:pPr>
      <w:r w:rsidRPr="000B21F5">
        <w:rPr>
          <w:noProof/>
        </w:rPr>
        <w:pict>
          <v:shape id="Text Box 1" o:spid="_x0000_s1101" type="#_x0000_t202" style="position:absolute;left:0;text-align:left;margin-left:0;margin-top:0;width:2in;height:2in;z-index:25169100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" filled="f" stroked="f">
            <v:shadow on="t" color="black" opacity="21626f" offset=".07386mm,1.40917mm"/>
            <o:extrusion v:ext="view" rotationangle="-530841fd,-34.5" viewpoint="0,0" viewpointorigin="0,0" skewangle="45" skewamt="0" type="perspective"/>
            <v:textbox style="mso-fit-shape-to-text:t">
              <w:txbxContent>
                <w:p w:rsidR="004C015A" w:rsidRPr="00CD7A8D" w:rsidRDefault="004C015A" w:rsidP="00CD7A8D">
                  <w:pPr>
                    <w:spacing w:after="15"/>
                    <w:ind w:left="1144"/>
                    <w:jc w:val="center"/>
                    <w:rPr>
                      <w:b/>
                      <w:color w:val="E5B8B7" w:themeColor="accent2" w:themeTint="66"/>
                      <w:sz w:val="72"/>
                      <w:szCs w:val="72"/>
                      <w:lang w:val="en-GB"/>
                    </w:rPr>
                  </w:pPr>
                  <w:r>
                    <w:rPr>
                      <w:b/>
                      <w:color w:val="E5B8B7" w:themeColor="accent2" w:themeTint="66"/>
                      <w:sz w:val="72"/>
                      <w:szCs w:val="72"/>
                      <w:lang w:val="en-GB"/>
                    </w:rPr>
                    <w:t>Thank you!!</w:t>
                  </w:r>
                </w:p>
              </w:txbxContent>
            </v:textbox>
          </v:shape>
        </w:pict>
      </w:r>
    </w:p>
    <w:sectPr w:rsidR="00836360" w:rsidSect="008220DC">
      <w:headerReference w:type="even" r:id="rId42"/>
      <w:headerReference w:type="default" r:id="rId43"/>
      <w:footerReference w:type="even" r:id="rId44"/>
      <w:footerReference w:type="default" r:id="rId45"/>
      <w:headerReference w:type="first" r:id="rId46"/>
      <w:footerReference w:type="first" r:id="rId47"/>
      <w:pgSz w:w="11940" w:h="16860"/>
      <w:pgMar w:top="1607" w:right="990" w:bottom="1906" w:left="1241" w:header="480" w:footer="478" w:gutter="0"/>
      <w:pgBorders w:offsetFrom="page">
        <w:top w:val="birdsFlight" w:sz="11" w:space="24" w:color="auto"/>
        <w:left w:val="birdsFlight" w:sz="11" w:space="24" w:color="auto"/>
        <w:bottom w:val="birdsFlight" w:sz="11" w:space="24" w:color="auto"/>
        <w:right w:val="birdsFlight" w:sz="11" w:space="24" w:color="auto"/>
      </w:pgBorders>
      <w:cols w:space="72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900178" w:rsidRDefault="00900178">
      <w:pPr>
        <w:spacing w:line="240" w:lineRule="auto"/>
      </w:pPr>
      <w:r>
        <w:separator/>
      </w:r>
    </w:p>
  </w:endnote>
  <w:endnote w:type="continuationSeparator" w:id="1">
    <w:p w:rsidR="00900178" w:rsidRDefault="00900178">
      <w:pPr>
        <w:spacing w:line="240" w:lineRule="auto"/>
      </w:pPr>
      <w:r>
        <w:continuationSeparator/>
      </w:r>
    </w:p>
  </w:endnote>
  <w:endnote w:type="continuationNotice" w:id="2">
    <w:p w:rsidR="00900178" w:rsidRDefault="00900178">
      <w:pPr>
        <w:spacing w:after="0" w:line="240" w:lineRule="auto"/>
      </w:pPr>
    </w:p>
  </w:endnote>
</w:endnotes>
</file>

<file path=word/fontTable.xml><?xml version="1.0" encoding="utf-8"?>
<w:fonts xmlns:r="http://schemas.openxmlformats.org/officeDocument/2006/relationships" xmlns:w="http://schemas.openxmlformats.org/wordprocessingml/2006/main">
  <w:font w:name="Arial">
    <w:panose1 w:val="020B0604020202020204"/>
    <w:charset w:val="00"/>
    <w:family w:val="swiss"/>
    <w:pitch w:val="variable"/>
    <w:sig w:usb0="E0002AFF" w:usb1="C0007843" w:usb2="00000009" w:usb3="00000000" w:csb0="000001FF" w:csb1="00000000"/>
  </w:font>
  <w:font w:name="Segoe UI Symbol">
    <w:panose1 w:val="020B0502040204020203"/>
    <w:charset w:val="00"/>
    <w:family w:val="swiss"/>
    <w:pitch w:val="variable"/>
    <w:sig w:usb0="00000003" w:usb1="00000000" w:usb2="00000000" w:usb3="00000000" w:csb0="00000001"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Mangal">
    <w:panose1 w:val="02040503050203030202"/>
    <w:charset w:val="00"/>
    <w:family w:val="roman"/>
    <w:pitch w:val="variable"/>
    <w:sig w:usb0="00008003" w:usb1="00000000" w:usb2="00000000" w:usb3="00000000" w:csb0="00000001" w:csb1="00000000"/>
  </w:font>
  <w:font w:name="Calibri">
    <w:panose1 w:val="020F0502020204030204"/>
    <w:charset w:val="00"/>
    <w:family w:val="swiss"/>
    <w:pitch w:val="variable"/>
    <w:sig w:usb0="E10002FF" w:usb1="4000ACFF" w:usb2="00000009" w:usb3="00000000" w:csb0="0000019F" w:csb1="00000000"/>
  </w:font>
  <w:font w:name="Segoe UI">
    <w:panose1 w:val="020B0502040204020203"/>
    <w:charset w:val="00"/>
    <w:family w:val="swiss"/>
    <w:pitch w:val="variable"/>
    <w:sig w:usb0="E10022FF" w:usb1="C000E47F" w:usb2="00000029" w:usb3="00000000" w:csb0="000001DF" w:csb1="00000000"/>
  </w:font>
  <w:font w:name="Aparajita">
    <w:panose1 w:val="020B0604020202020204"/>
    <w:charset w:val="00"/>
    <w:family w:val="swiss"/>
    <w:pitch w:val="variable"/>
    <w:sig w:usb0="00008003" w:usb1="00000000" w:usb2="00000000" w:usb3="00000000" w:csb0="00000001" w:csb1="00000000"/>
  </w:font>
  <w:font w:name="Lato">
    <w:altName w:val="Segoe Print"/>
    <w:panose1 w:val="020F0502020204030203"/>
    <w:charset w:val="00"/>
    <w:family w:val="swiss"/>
    <w:pitch w:val="variable"/>
    <w:sig w:usb0="A00000AF" w:usb1="5000604B" w:usb2="00000000" w:usb3="00000000" w:csb0="00000093"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C015A" w:rsidRDefault="000B21F5">
    <w:pPr>
      <w:spacing w:after="0" w:line="259" w:lineRule="auto"/>
      <w:ind w:left="-1241" w:right="10000" w:firstLine="0"/>
      <w:jc w:val="left"/>
    </w:pPr>
    <w:r w:rsidRPr="000B21F5">
      <w:rPr>
        <w:rFonts w:ascii="Calibri" w:eastAsia="Calibri" w:hAnsi="Calibri" w:cs="Calibri"/>
        <w:noProof/>
        <w:sz w:val="22"/>
        <w:lang w:val="en-US" w:eastAsia="en-US" w:bidi="mr-IN"/>
      </w:rPr>
      <w:pict>
        <v:group id="Group 37434" o:spid="_x0000_s2125" style="position:absolute;left:0;text-align:left;margin-left:24pt;margin-top:818.6pt;width:549.1pt;height:.5pt;z-index:251650560;mso-position-horizontal-relative:page;mso-position-vertical-relative:page" coordsize="69738,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">
          <v:shape id="Freeform 7" o:spid="_x0000_s2128"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" path="m,l9144,r,9144l,9144,,e" fillcolor="black" strokeweight="0">
            <v:stroke joinstyle="miter"/>
            <v:path arrowok="t"/>
          </v:shape>
          <v:shape id="Freeform 8" o:spid="_x0000_s2127" style="position:absolute;left:60;width:69617;height:91;visibility:visible;mso-wrap-style:square;v-text-anchor:top" coordsize="696163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" path="m,l6961632,r,9144l,9144,,e" fillcolor="black" strokeweight="0">
            <v:stroke joinstyle="miter"/>
            <v:path arrowok="t"/>
          </v:shape>
          <v:shape id="Freeform 9" o:spid="_x0000_s2126" style="position:absolute;left:69677;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" path="m,l9144,r,9144l,9144,,e" fillcolor="black" strokeweight="0">
            <v:stroke joinstyle="miter"/>
            <v:path arrowok="t"/>
          </v:shape>
          <w10:wrap type="square" anchorx="page" anchory="page"/>
        </v:group>
      </w:pict>
    </w:r>
  </w:p>
</w:ftr>
</file>

<file path=word/footer1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C015A" w:rsidRDefault="000B21F5">
    <w:pPr>
      <w:tabs>
        <w:tab w:val="right" w:pos="9708"/>
      </w:tabs>
      <w:spacing w:after="0" w:line="259" w:lineRule="auto"/>
      <w:ind w:left="0" w:firstLine="0"/>
      <w:jc w:val="left"/>
    </w:pPr>
    <w:r w:rsidRPr="000B21F5">
      <w:rPr>
        <w:rFonts w:ascii="Calibri" w:eastAsia="Calibri" w:hAnsi="Calibri" w:cs="Calibri"/>
        <w:noProof/>
        <w:sz w:val="22"/>
        <w:lang w:val="en-US" w:eastAsia="en-US" w:bidi="mr-IN"/>
      </w:rPr>
      <w:pict>
        <v:group id="Group 37698" o:spid="_x0000_s2069" style="position:absolute;margin-left:24pt;margin-top:818.6pt;width:549.1pt;height:.5pt;z-index:251664896;mso-position-horizontal-relative:page;mso-position-vertical-relative:page" coordsize="69738,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">
          <v:shape id="Freeform 63" o:spid="_x0000_s2072"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" path="m,l9144,r,9144l,9144,,e" fillcolor="black" strokeweight="0">
            <v:stroke joinstyle="miter"/>
            <v:path arrowok="t"/>
          </v:shape>
          <v:shape id="Freeform 64" o:spid="_x0000_s2071" style="position:absolute;left:60;width:69617;height:91;visibility:visible;mso-wrap-style:square;v-text-anchor:top" coordsize="696163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" path="m,l6961632,r,9144l,9144,,e" fillcolor="black" strokeweight="0">
            <v:stroke joinstyle="miter"/>
            <v:path arrowok="t"/>
          </v:shape>
          <v:shape id="Freeform 65" o:spid="_x0000_s2070" style="position:absolute;left:69677;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" path="m,l9144,r,9144l,9144,,e" fillcolor="black" strokeweight="0">
            <v:stroke joinstyle="miter"/>
            <v:path arrowok="t"/>
          </v:shape>
          <w10:wrap type="square" anchorx="page" anchory="page"/>
        </v:group>
      </w:pict>
    </w:r>
    <w:r w:rsidR="004C015A">
      <w:rPr>
        <w:sz w:val="22"/>
        <w:vertAlign w:val="subscript"/>
      </w:rPr>
      <w:tab/>
    </w:r>
    <w:r w:rsidRPr="000B21F5">
      <w:fldChar w:fldCharType="begin"/>
    </w:r>
    <w:r w:rsidR="004C015A">
      <w:instrText xml:space="preserve"> PAGE   \* MERGEFORMAT </w:instrText>
    </w:r>
    <w:r w:rsidRPr="000B21F5">
      <w:fldChar w:fldCharType="separate"/>
    </w:r>
    <w:r w:rsidR="008B1087" w:rsidRPr="008B1087">
      <w:rPr>
        <w:noProof/>
        <w:sz w:val="22"/>
      </w:rPr>
      <w:t>11</w:t>
    </w:r>
    <w:r>
      <w:rPr>
        <w:sz w:val="22"/>
      </w:rPr>
      <w:fldChar w:fldCharType="end"/>
    </w:r>
  </w:p>
</w:ftr>
</file>

<file path=word/footer1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C015A" w:rsidRDefault="000B21F5">
    <w:pPr>
      <w:tabs>
        <w:tab w:val="right" w:pos="9708"/>
      </w:tabs>
      <w:spacing w:after="0" w:line="259" w:lineRule="auto"/>
      <w:ind w:left="0" w:firstLine="0"/>
      <w:jc w:val="left"/>
    </w:pPr>
    <w:r w:rsidRPr="000B21F5">
      <w:rPr>
        <w:rFonts w:ascii="Calibri" w:eastAsia="Calibri" w:hAnsi="Calibri" w:cs="Calibri"/>
        <w:noProof/>
        <w:sz w:val="22"/>
        <w:lang w:val="en-US" w:eastAsia="en-US" w:bidi="mr-IN"/>
      </w:rPr>
      <w:pict>
        <v:group id="Group 37677" o:spid="_x0000_s2061" style="position:absolute;margin-left:24pt;margin-top:818.6pt;width:549.1pt;height:.5pt;z-index:251666944;mso-position-horizontal-relative:page;mso-position-vertical-relative:page" coordsize="69738,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">
          <v:shape id="Freeform 69" o:spid="_x0000_s2064"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" path="m,l9144,r,9144l,9144,,e" fillcolor="black" strokeweight="0">
            <v:stroke joinstyle="miter"/>
            <v:path arrowok="t"/>
          </v:shape>
          <v:shape id="Freeform 70" o:spid="_x0000_s2063" style="position:absolute;left:60;width:69617;height:91;visibility:visible;mso-wrap-style:square;v-text-anchor:top" coordsize="696163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" path="m,l6961632,r,9144l,9144,,e" fillcolor="black" strokeweight="0">
            <v:stroke joinstyle="miter"/>
            <v:path arrowok="t"/>
          </v:shape>
          <v:shape id="Freeform 71" o:spid="_x0000_s2062" style="position:absolute;left:69677;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" path="m,l9144,r,9144l,9144,,e" fillcolor="black" strokeweight="0">
            <v:stroke joinstyle="miter"/>
            <v:path arrowok="t"/>
          </v:shape>
          <w10:wrap type="square" anchorx="page" anchory="page"/>
        </v:group>
      </w:pict>
    </w:r>
    <w:r w:rsidR="004C015A">
      <w:rPr>
        <w:sz w:val="22"/>
        <w:vertAlign w:val="subscript"/>
      </w:rPr>
      <w:tab/>
    </w:r>
    <w:r w:rsidRPr="000B21F5">
      <w:fldChar w:fldCharType="begin"/>
    </w:r>
    <w:r w:rsidR="004C015A">
      <w:instrText xml:space="preserve"> PAGE   \* MERGEFORMAT </w:instrText>
    </w:r>
    <w:r w:rsidRPr="000B21F5">
      <w:fldChar w:fldCharType="separate"/>
    </w:r>
    <w:r w:rsidR="004C015A">
      <w:rPr>
        <w:sz w:val="22"/>
      </w:rPr>
      <w:t>10</w:t>
    </w:r>
    <w:r>
      <w:rPr>
        <w:sz w:val="22"/>
      </w:rPr>
      <w:fldChar w:fldCharType="end"/>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C015A" w:rsidRDefault="000B21F5">
    <w:pPr>
      <w:spacing w:after="0" w:line="259" w:lineRule="auto"/>
      <w:ind w:left="-1241" w:right="10000" w:firstLine="0"/>
      <w:jc w:val="left"/>
    </w:pPr>
    <w:r w:rsidRPr="000B21F5">
      <w:rPr>
        <w:rFonts w:ascii="Calibri" w:eastAsia="Calibri" w:hAnsi="Calibri" w:cs="Calibri"/>
        <w:noProof/>
        <w:sz w:val="22"/>
        <w:lang w:val="en-US" w:eastAsia="en-US" w:bidi="mr-IN"/>
      </w:rPr>
      <w:pict>
        <v:group id="Group 37418" o:spid="_x0000_s2121" style="position:absolute;left:0;text-align:left;margin-left:24pt;margin-top:818.6pt;width:549.1pt;height:.5pt;z-index:251651584;mso-position-horizontal-relative:page;mso-position-vertical-relative:page" coordsize="69738,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">
          <v:shape id="Freeform 10" o:spid="_x0000_s2124"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" path="m,l9144,r,9144l,9144,,e" fillcolor="black" strokeweight="0">
            <v:stroke joinstyle="miter"/>
            <v:path arrowok="t"/>
          </v:shape>
          <v:shape id="Freeform 11" o:spid="_x0000_s2123" style="position:absolute;left:60;width:69617;height:91;visibility:visible;mso-wrap-style:square;v-text-anchor:top" coordsize="696163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" path="m,l6961632,r,9144l,9144,,e" fillcolor="black" strokeweight="0">
            <v:stroke joinstyle="miter"/>
            <v:path arrowok="t"/>
          </v:shape>
          <v:shape id="Freeform 12" o:spid="_x0000_s2122" style="position:absolute;left:69677;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" path="m,l9144,r,9144l,9144,,e" fillcolor="black" strokeweight="0">
            <v:stroke joinstyle="miter"/>
            <v:path arrowok="t"/>
          </v:shape>
          <w10:wrap type="square" anchorx="page" anchory="page"/>
        </v:group>
      </w:pict>
    </w: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C015A" w:rsidRDefault="000B21F5">
    <w:pPr>
      <w:tabs>
        <w:tab w:val="right" w:pos="9507"/>
      </w:tabs>
      <w:spacing w:after="0" w:line="259" w:lineRule="auto"/>
      <w:ind w:left="0" w:firstLine="0"/>
      <w:jc w:val="left"/>
    </w:pPr>
    <w:r w:rsidRPr="000B21F5">
      <w:rPr>
        <w:rFonts w:ascii="Calibri" w:eastAsia="Calibri" w:hAnsi="Calibri" w:cs="Calibri"/>
        <w:noProof/>
        <w:sz w:val="22"/>
        <w:lang w:val="en-US" w:eastAsia="en-US" w:bidi="mr-IN"/>
      </w:rPr>
      <w:pict>
        <v:group id="Group 37521" o:spid="_x0000_s2109" style="position:absolute;margin-left:24pt;margin-top:818.6pt;width:549.1pt;height:.5pt;z-index:251654656;mso-position-horizontal-relative:page;mso-position-vertical-relative:page" coordsize="69738,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">
          <v:shape id="Freeform 25" o:spid="_x0000_s2112"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" path="m,l9144,r,9144l,9144,,e" fillcolor="black" strokeweight="0">
            <v:stroke joinstyle="miter"/>
            <v:path arrowok="t"/>
          </v:shape>
          <v:shape id="Freeform 26" o:spid="_x0000_s2111" style="position:absolute;left:60;width:69617;height:91;visibility:visible;mso-wrap-style:square;v-text-anchor:top" coordsize="696163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" path="m,l6961632,r,9144l,9144,,e" fillcolor="black" strokeweight="0">
            <v:stroke joinstyle="miter"/>
            <v:path arrowok="t"/>
          </v:shape>
          <v:shape id="Freeform 27" o:spid="_x0000_s2110" style="position:absolute;left:69677;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" path="m,l9144,r,9144l,9144,,e" fillcolor="black" strokeweight="0">
            <v:stroke joinstyle="miter"/>
            <v:path arrowok="t"/>
          </v:shape>
          <w10:wrap type="square" anchorx="page" anchory="page"/>
        </v:group>
      </w:pict>
    </w:r>
    <w:r w:rsidR="004C015A">
      <w:rPr>
        <w:sz w:val="22"/>
        <w:vertAlign w:val="subscript"/>
      </w:rPr>
      <w:tab/>
    </w:r>
    <w:r w:rsidRPr="000B21F5">
      <w:fldChar w:fldCharType="begin"/>
    </w:r>
    <w:r w:rsidR="004C015A">
      <w:instrText xml:space="preserve"> PAGE   \* MERGEFORMAT </w:instrText>
    </w:r>
    <w:r w:rsidRPr="000B21F5">
      <w:fldChar w:fldCharType="separate"/>
    </w:r>
    <w:r w:rsidR="008B1087" w:rsidRPr="008B1087">
      <w:rPr>
        <w:noProof/>
        <w:sz w:val="22"/>
      </w:rPr>
      <w:t>6</w:t>
    </w:r>
    <w:r>
      <w:rPr>
        <w:sz w:val="22"/>
      </w:rPr>
      <w:fldChar w:fldCharType="end"/>
    </w: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C015A" w:rsidRDefault="004C015A">
    <w:pPr>
      <w:spacing w:after="160" w:line="259" w:lineRule="auto"/>
      <w:ind w:left="0" w:firstLine="0"/>
      <w:jc w:val="left"/>
    </w:pPr>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C015A" w:rsidRDefault="004C015A">
    <w:pPr>
      <w:spacing w:after="160" w:line="259" w:lineRule="auto"/>
      <w:ind w:left="0" w:firstLine="0"/>
      <w:jc w:val="left"/>
    </w:pPr>
  </w:p>
</w:ftr>
</file>

<file path=word/footer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C015A" w:rsidRDefault="000B21F5">
    <w:pPr>
      <w:tabs>
        <w:tab w:val="center" w:pos="9330"/>
      </w:tabs>
      <w:spacing w:after="0" w:line="259" w:lineRule="auto"/>
      <w:ind w:left="0" w:firstLine="0"/>
      <w:jc w:val="left"/>
    </w:pPr>
    <w:r w:rsidRPr="000B21F5">
      <w:rPr>
        <w:rFonts w:ascii="Calibri" w:eastAsia="Calibri" w:hAnsi="Calibri" w:cs="Calibri"/>
        <w:noProof/>
        <w:sz w:val="22"/>
        <w:lang w:val="en-US" w:eastAsia="en-US" w:bidi="mr-IN"/>
      </w:rPr>
      <w:pict>
        <v:group id="Group 37585" o:spid="_x0000_s2097" style="position:absolute;margin-left:24pt;margin-top:818.6pt;width:549.1pt;height:.5pt;z-index:251657728;mso-position-horizontal-relative:page;mso-position-vertical-relative:page" coordsize="69738,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">
          <v:shape id="Freeform 36" o:spid="_x0000_s2100"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" path="m,l9144,r,9144l,9144,,e" fillcolor="black" strokeweight="0">
            <v:stroke joinstyle="miter"/>
            <v:path arrowok="t"/>
          </v:shape>
          <v:shape id="Freeform 37" o:spid="_x0000_s2099" style="position:absolute;left:60;width:69617;height:91;visibility:visible;mso-wrap-style:square;v-text-anchor:top" coordsize="696163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" path="m,l6961632,r,9144l,9144,,e" fillcolor="black" strokeweight="0">
            <v:stroke joinstyle="miter"/>
            <v:path arrowok="t"/>
          </v:shape>
          <v:shape id="Freeform 38" o:spid="_x0000_s2098" style="position:absolute;left:69677;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" path="m,l9144,r,9144l,9144,,e" fillcolor="black" strokeweight="0">
            <v:stroke joinstyle="miter"/>
            <v:path arrowok="t"/>
          </v:shape>
          <w10:wrap type="square" anchorx="page" anchory="page"/>
        </v:group>
      </w:pict>
    </w:r>
    <w:r w:rsidR="004C015A">
      <w:rPr>
        <w:sz w:val="22"/>
        <w:vertAlign w:val="subscript"/>
      </w:rPr>
      <w:tab/>
    </w:r>
    <w:r w:rsidRPr="000B21F5">
      <w:fldChar w:fldCharType="begin"/>
    </w:r>
    <w:r w:rsidR="004C015A">
      <w:instrText xml:space="preserve"> PAGE   \* MERGEFORMAT </w:instrText>
    </w:r>
    <w:r w:rsidRPr="000B21F5">
      <w:fldChar w:fldCharType="separate"/>
    </w:r>
    <w:r w:rsidR="008B1087" w:rsidRPr="008B1087">
      <w:rPr>
        <w:noProof/>
        <w:sz w:val="22"/>
      </w:rPr>
      <w:t>8</w:t>
    </w:r>
    <w:r>
      <w:rPr>
        <w:sz w:val="22"/>
      </w:rPr>
      <w:fldChar w:fldCharType="end"/>
    </w:r>
  </w:p>
</w:ftr>
</file>

<file path=word/footer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C015A" w:rsidRDefault="000B21F5">
    <w:pPr>
      <w:tabs>
        <w:tab w:val="center" w:pos="9330"/>
      </w:tabs>
      <w:spacing w:after="0" w:line="259" w:lineRule="auto"/>
      <w:ind w:left="0" w:firstLine="0"/>
      <w:jc w:val="left"/>
    </w:pPr>
    <w:r w:rsidRPr="000B21F5">
      <w:rPr>
        <w:rFonts w:ascii="Calibri" w:eastAsia="Calibri" w:hAnsi="Calibri" w:cs="Calibri"/>
        <w:noProof/>
        <w:sz w:val="22"/>
        <w:lang w:val="en-US" w:eastAsia="en-US" w:bidi="mr-IN"/>
      </w:rPr>
      <w:pict>
        <v:group id="Group 37564" o:spid="_x0000_s2093" style="position:absolute;margin-left:24pt;margin-top:818.6pt;width:549.1pt;height:.5pt;z-index:251658752;mso-position-horizontal-relative:page;mso-position-vertical-relative:page" coordsize="69738,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">
          <v:shape id="Freeform 39" o:spid="_x0000_s2096"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" path="m,l9144,r,9144l,9144,,e" fillcolor="black" strokeweight="0">
            <v:stroke joinstyle="miter"/>
            <v:path arrowok="t"/>
          </v:shape>
          <v:shape id="Freeform 40" o:spid="_x0000_s2095" style="position:absolute;left:60;width:69617;height:91;visibility:visible;mso-wrap-style:square;v-text-anchor:top" coordsize="696163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" path="m,l6961632,r,9144l,9144,,e" fillcolor="black" strokeweight="0">
            <v:stroke joinstyle="miter"/>
            <v:path arrowok="t"/>
          </v:shape>
          <v:shape id="Freeform 41" o:spid="_x0000_s2094" style="position:absolute;left:69677;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" path="m,l9144,r,9144l,9144,,e" fillcolor="black" strokeweight="0">
            <v:stroke joinstyle="miter"/>
            <v:path arrowok="t"/>
          </v:shape>
          <w10:wrap type="square" anchorx="page" anchory="page"/>
        </v:group>
      </w:pict>
    </w:r>
    <w:r w:rsidR="004C015A">
      <w:rPr>
        <w:sz w:val="22"/>
        <w:vertAlign w:val="subscript"/>
      </w:rPr>
      <w:tab/>
    </w:r>
    <w:r w:rsidRPr="000B21F5">
      <w:fldChar w:fldCharType="begin"/>
    </w:r>
    <w:r w:rsidR="004C015A">
      <w:instrText xml:space="preserve"> PAGE   \* MERGEFORMAT </w:instrText>
    </w:r>
    <w:r w:rsidRPr="000B21F5">
      <w:fldChar w:fldCharType="separate"/>
    </w:r>
    <w:r w:rsidR="008B1087" w:rsidRPr="008B1087">
      <w:rPr>
        <w:noProof/>
        <w:sz w:val="22"/>
      </w:rPr>
      <w:t>9</w:t>
    </w:r>
    <w:r>
      <w:rPr>
        <w:sz w:val="22"/>
      </w:rPr>
      <w:fldChar w:fldCharType="end"/>
    </w:r>
  </w:p>
</w:ftr>
</file>

<file path=word/footer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C015A" w:rsidRDefault="000B21F5">
    <w:pPr>
      <w:tabs>
        <w:tab w:val="center" w:pos="9330"/>
      </w:tabs>
      <w:spacing w:after="0" w:line="259" w:lineRule="auto"/>
      <w:ind w:left="0" w:firstLine="0"/>
      <w:jc w:val="left"/>
    </w:pPr>
    <w:r w:rsidRPr="000B21F5">
      <w:rPr>
        <w:rFonts w:ascii="Calibri" w:eastAsia="Calibri" w:hAnsi="Calibri" w:cs="Calibri"/>
        <w:noProof/>
        <w:sz w:val="22"/>
        <w:lang w:val="en-US" w:eastAsia="en-US" w:bidi="mr-IN"/>
      </w:rPr>
      <w:pict>
        <v:group id="Group 37543" o:spid="_x0000_s2085" style="position:absolute;margin-left:24pt;margin-top:818.6pt;width:549.1pt;height:.5pt;z-index:251660800;mso-position-horizontal-relative:page;mso-position-vertical-relative:page" coordsize="69738,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">
          <v:shape id="Freeform 45" o:spid="_x0000_s2088"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" path="m,l9144,r,9144l,9144,,e" fillcolor="black" strokeweight="0">
            <v:stroke joinstyle="miter"/>
            <v:path arrowok="t"/>
          </v:shape>
          <v:shape id="Freeform 46" o:spid="_x0000_s2087" style="position:absolute;left:60;width:69617;height:91;visibility:visible;mso-wrap-style:square;v-text-anchor:top" coordsize="696163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" path="m,l6961632,r,9144l,9144,,e" fillcolor="black" strokeweight="0">
            <v:stroke joinstyle="miter"/>
            <v:path arrowok="t"/>
          </v:shape>
          <v:shape id="Freeform 47" o:spid="_x0000_s2086" style="position:absolute;left:69677;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" path="m,l9144,r,9144l,9144,,e" fillcolor="black" strokeweight="0">
            <v:stroke joinstyle="miter"/>
            <v:path arrowok="t"/>
          </v:shape>
          <w10:wrap type="square" anchorx="page" anchory="page"/>
        </v:group>
      </w:pict>
    </w:r>
    <w:r w:rsidR="004C015A">
      <w:rPr>
        <w:sz w:val="22"/>
        <w:vertAlign w:val="subscript"/>
      </w:rPr>
      <w:tab/>
    </w:r>
    <w:r w:rsidRPr="000B21F5">
      <w:fldChar w:fldCharType="begin"/>
    </w:r>
    <w:r w:rsidR="004C015A">
      <w:instrText xml:space="preserve"> PAGE   \* MERGEFORMAT </w:instrText>
    </w:r>
    <w:r w:rsidRPr="000B21F5">
      <w:fldChar w:fldCharType="separate"/>
    </w:r>
    <w:r w:rsidR="004C015A">
      <w:rPr>
        <w:sz w:val="22"/>
      </w:rPr>
      <w:t>2</w:t>
    </w:r>
    <w:r>
      <w:rPr>
        <w:sz w:val="22"/>
      </w:rPr>
      <w:fldChar w:fldCharType="end"/>
    </w:r>
  </w:p>
</w:ftr>
</file>

<file path=word/footer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C015A" w:rsidRDefault="000B21F5">
    <w:pPr>
      <w:tabs>
        <w:tab w:val="right" w:pos="9708"/>
      </w:tabs>
      <w:spacing w:after="0" w:line="259" w:lineRule="auto"/>
      <w:ind w:left="0" w:firstLine="0"/>
      <w:jc w:val="left"/>
    </w:pPr>
    <w:r w:rsidRPr="000B21F5">
      <w:rPr>
        <w:rFonts w:ascii="Calibri" w:eastAsia="Calibri" w:hAnsi="Calibri" w:cs="Calibri"/>
        <w:noProof/>
        <w:sz w:val="22"/>
        <w:lang w:val="en-US" w:eastAsia="en-US" w:bidi="mr-IN"/>
      </w:rPr>
      <w:pict>
        <v:group id="Group 37719" o:spid="_x0000_s2073" style="position:absolute;margin-left:24pt;margin-top:818.6pt;width:549.1pt;height:.5pt;z-index:251663872;mso-position-horizontal-relative:page;mso-position-vertical-relative:page" coordsize="69738,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">
          <v:shape id="Freeform 60" o:spid="_x0000_s2076"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" path="m,l9144,r,9144l,9144,,e" fillcolor="black" strokeweight="0">
            <v:stroke joinstyle="miter"/>
            <v:path arrowok="t"/>
          </v:shape>
          <v:shape id="Freeform 61" o:spid="_x0000_s2075" style="position:absolute;left:60;width:69617;height:91;visibility:visible;mso-wrap-style:square;v-text-anchor:top" coordsize="696163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" path="m,l6961632,r,9144l,9144,,e" fillcolor="black" strokeweight="0">
            <v:stroke joinstyle="miter"/>
            <v:path arrowok="t"/>
          </v:shape>
          <v:shape id="Freeform 62" o:spid="_x0000_s2074" style="position:absolute;left:69677;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" path="m,l9144,r,9144l,9144,,e" fillcolor="black" strokeweight="0">
            <v:stroke joinstyle="miter"/>
            <v:path arrowok="t"/>
          </v:shape>
          <w10:wrap type="square" anchorx="page" anchory="page"/>
        </v:group>
      </w:pict>
    </w:r>
    <w:r w:rsidR="004C015A">
      <w:rPr>
        <w:sz w:val="22"/>
        <w:vertAlign w:val="subscript"/>
      </w:rPr>
      <w:tab/>
    </w:r>
    <w:r w:rsidRPr="000B21F5">
      <w:fldChar w:fldCharType="begin"/>
    </w:r>
    <w:r w:rsidR="004C015A">
      <w:instrText xml:space="preserve"> PAGE   \* MERGEFORMAT </w:instrText>
    </w:r>
    <w:r w:rsidRPr="000B21F5">
      <w:fldChar w:fldCharType="separate"/>
    </w:r>
    <w:r w:rsidR="008B1087" w:rsidRPr="008B1087">
      <w:rPr>
        <w:noProof/>
        <w:sz w:val="22"/>
      </w:rPr>
      <w:t>10</w:t>
    </w:r>
    <w:r>
      <w:rPr>
        <w:sz w:val="22"/>
      </w:rPr>
      <w:fldChar w:fldCharType="end"/>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900178" w:rsidRDefault="00900178">
      <w:pPr>
        <w:spacing w:after="0"/>
      </w:pPr>
      <w:r>
        <w:separator/>
      </w:r>
    </w:p>
  </w:footnote>
  <w:footnote w:type="continuationSeparator" w:id="1">
    <w:p w:rsidR="00900178" w:rsidRDefault="00900178">
      <w:pPr>
        <w:spacing w:after="0"/>
      </w:pPr>
      <w:r>
        <w:continuationSeparator/>
      </w:r>
    </w:p>
  </w:footnote>
  <w:footnote w:type="continuationNotice" w:id="2">
    <w:p w:rsidR="00900178" w:rsidRDefault="00900178">
      <w:pPr>
        <w:spacing w:after="0" w:line="240" w:lineRule="auto"/>
      </w:pP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C015A" w:rsidRDefault="000B21F5">
    <w:pPr>
      <w:spacing w:after="0" w:line="259" w:lineRule="auto"/>
      <w:ind w:left="-1241" w:right="10000" w:firstLine="0"/>
      <w:jc w:val="left"/>
    </w:pPr>
    <w:r w:rsidRPr="000B21F5">
      <w:rPr>
        <w:rFonts w:ascii="Calibri" w:eastAsia="Calibri" w:hAnsi="Calibri" w:cs="Calibri"/>
        <w:noProof/>
        <w:sz w:val="22"/>
        <w:lang w:val="en-US" w:eastAsia="en-US" w:bidi="mr-IN"/>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303235" o:spid="_x0000_s2050" type="#_x0000_t75" style="position:absolute;left:0;text-align:left;margin-left:0;margin-top:0;width:2370pt;height:990pt;z-index:-251647488;mso-position-horizontal:center;mso-position-horizontal-relative:margin;mso-position-vertical:center;mso-position-vertical-relative:margin" o:allowincell="f">
          <v:imagedata r:id="rId1" o:title="genetics-bioinformatics-shu-571040611-8col" gain="19661f" blacklevel="22938f"/>
          <w10:wrap anchorx="margin" anchory="margin"/>
        </v:shape>
      </w:pict>
    </w:r>
    <w:r w:rsidRPr="000B21F5">
      <w:rPr>
        <w:rFonts w:ascii="Calibri" w:eastAsia="Calibri" w:hAnsi="Calibri" w:cs="Calibri"/>
        <w:noProof/>
        <w:sz w:val="22"/>
        <w:lang w:val="en-US" w:eastAsia="en-US" w:bidi="mr-IN"/>
      </w:rPr>
      <w:pict>
        <v:group id="Group 37426" o:spid="_x0000_s2133" style="position:absolute;left:0;text-align:left;margin-left:24pt;margin-top:24pt;width:549.1pt;height:.5pt;z-index:251648512;mso-position-horizontal-relative:page;mso-position-vertical-relative:page" coordsize="69738,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">
          <v:shape id="Freeform 1" o:spid="_x0000_s2136"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" path="m,l9144,r,9144l,9144,,e" fillcolor="black" strokeweight="0">
            <v:stroke joinstyle="miter"/>
            <v:path arrowok="t"/>
          </v:shape>
          <v:shape id="Freeform 2" o:spid="_x0000_s2135" style="position:absolute;left:60;width:69617;height:91;visibility:visible;mso-wrap-style:square;v-text-anchor:top" coordsize="696163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" path="m,l6961632,r,9144l,9144,,e" fillcolor="black" strokeweight="0">
            <v:stroke joinstyle="miter"/>
            <v:path arrowok="t"/>
          </v:shape>
          <v:shape id="Freeform 3" o:spid="_x0000_s2134" style="position:absolute;left:69677;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" path="m,l9144,r,9144l,9144,,e" fillcolor="black" strokeweight="0">
            <v:stroke joinstyle="miter"/>
            <v:path arrowok="t"/>
          </v:shape>
          <w10:wrap type="square" anchorx="page" anchory="page"/>
        </v:group>
      </w:pict>
    </w:r>
  </w:p>
</w:hdr>
</file>

<file path=word/header1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C015A" w:rsidRDefault="000B21F5">
    <w:pPr>
      <w:spacing w:after="0" w:line="259" w:lineRule="auto"/>
      <w:ind w:left="-1241" w:right="10950" w:firstLine="0"/>
      <w:jc w:val="left"/>
    </w:pPr>
    <w:r w:rsidRPr="000B21F5">
      <w:rPr>
        <w:rFonts w:ascii="Calibri" w:eastAsia="Calibri" w:hAnsi="Calibri" w:cs="Calibri"/>
        <w:noProof/>
        <w:sz w:val="22"/>
        <w:lang w:val="en-US" w:eastAsia="en-US" w:bidi="mr-IN"/>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303244" o:spid="_x0000_s2059" type="#_x0000_t75" style="position:absolute;left:0;text-align:left;margin-left:0;margin-top:0;width:2370pt;height:990pt;z-index:-251638272;mso-position-horizontal:center;mso-position-horizontal-relative:margin;mso-position-vertical:center;mso-position-vertical-relative:margin" o:allowincell="f">
          <v:imagedata r:id="rId1" o:title="genetics-bioinformatics-shu-571040611-8col" gain="19661f" blacklevel="22938f"/>
          <w10:wrap anchorx="margin" anchory="margin"/>
        </v:shape>
      </w:pict>
    </w:r>
    <w:r w:rsidRPr="000B21F5">
      <w:rPr>
        <w:rFonts w:ascii="Calibri" w:eastAsia="Calibri" w:hAnsi="Calibri" w:cs="Calibri"/>
        <w:noProof/>
        <w:sz w:val="22"/>
        <w:lang w:val="en-US" w:eastAsia="en-US" w:bidi="mr-IN"/>
      </w:rPr>
      <w:pict>
        <v:group id="Group 37706" o:spid="_x0000_s2081" style="position:absolute;left:0;text-align:left;margin-left:24pt;margin-top:24pt;width:549.1pt;height:.5pt;z-index:251661824;mso-position-horizontal-relative:page;mso-position-vertical-relative:page" coordsize="69738,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">
          <v:shape id="Freeform 54" o:spid="_x0000_s2084"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" path="m,l9144,r,9144l,9144,,e" fillcolor="black" strokeweight="0">
            <v:stroke joinstyle="miter"/>
            <v:path arrowok="t"/>
          </v:shape>
          <v:shape id="Freeform 55" o:spid="_x0000_s2083" style="position:absolute;left:60;width:69617;height:91;visibility:visible;mso-wrap-style:square;v-text-anchor:top" coordsize="696163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" path="m,l6961632,r,9144l,9144,,e" fillcolor="black" strokeweight="0">
            <v:stroke joinstyle="miter"/>
            <v:path arrowok="t"/>
          </v:shape>
          <v:shape id="Freeform 56" o:spid="_x0000_s2082" style="position:absolute;left:69677;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" path="m,l9144,r,9144l,9144,,e" fillcolor="black" strokeweight="0">
            <v:stroke joinstyle="miter"/>
            <v:path arrowok="t"/>
          </v:shape>
          <w10:wrap type="square" anchorx="page" anchory="page"/>
        </v:group>
      </w:pict>
    </w:r>
  </w:p>
</w:hdr>
</file>

<file path=word/header1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C015A" w:rsidRDefault="000B21F5">
    <w:pPr>
      <w:spacing w:after="0" w:line="259" w:lineRule="auto"/>
      <w:ind w:left="-1241" w:right="10950" w:firstLine="0"/>
      <w:jc w:val="left"/>
    </w:pPr>
    <w:r w:rsidRPr="000B21F5">
      <w:rPr>
        <w:rFonts w:ascii="Calibri" w:eastAsia="Calibri" w:hAnsi="Calibri" w:cs="Calibri"/>
        <w:noProof/>
        <w:sz w:val="22"/>
        <w:lang w:val="en-US" w:eastAsia="en-US" w:bidi="mr-IN"/>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303245" o:spid="_x0000_s2060" type="#_x0000_t75" style="position:absolute;left:0;text-align:left;margin-left:0;margin-top:0;width:2370pt;height:990pt;z-index:-251637248;mso-position-horizontal:center;mso-position-horizontal-relative:margin;mso-position-vertical:center;mso-position-vertical-relative:margin" o:allowincell="f">
          <v:imagedata r:id="rId1" o:title="genetics-bioinformatics-shu-571040611-8col" gain="19661f" blacklevel="22938f"/>
          <w10:wrap anchorx="margin" anchory="margin"/>
        </v:shape>
      </w:pict>
    </w:r>
    <w:r w:rsidRPr="000B21F5">
      <w:rPr>
        <w:rFonts w:ascii="Calibri" w:eastAsia="Calibri" w:hAnsi="Calibri" w:cs="Calibri"/>
        <w:noProof/>
        <w:sz w:val="22"/>
        <w:lang w:val="en-US" w:eastAsia="en-US" w:bidi="mr-IN"/>
      </w:rPr>
      <w:pict>
        <v:group id="Group 37685" o:spid="_x0000_s2077" style="position:absolute;left:0;text-align:left;margin-left:24pt;margin-top:24pt;width:549.1pt;height:.5pt;z-index:251662848;mso-position-horizontal-relative:page;mso-position-vertical-relative:page" coordsize="69738,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">
          <v:shape id="Freeform 57" o:spid="_x0000_s2080"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" path="m,l9144,r,9144l,9144,,e" fillcolor="black" strokeweight="0">
            <v:stroke joinstyle="miter"/>
            <v:path arrowok="t"/>
          </v:shape>
          <v:shape id="Freeform 58" o:spid="_x0000_s2079" style="position:absolute;left:60;width:69617;height:91;visibility:visible;mso-wrap-style:square;v-text-anchor:top" coordsize="696163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" path="m,l6961632,r,9144l,9144,,e" fillcolor="black" strokeweight="0">
            <v:stroke joinstyle="miter"/>
            <v:path arrowok="t"/>
          </v:shape>
          <v:shape id="Freeform 59" o:spid="_x0000_s2078" style="position:absolute;left:69677;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" path="m,l9144,r,9144l,9144,,e" fillcolor="black" strokeweight="0">
            <v:stroke joinstyle="miter"/>
            <v:path arrowok="t"/>
          </v:shape>
          <w10:wrap type="square" anchorx="page" anchory="page"/>
        </v:group>
      </w:pict>
    </w:r>
  </w:p>
</w:hdr>
</file>

<file path=word/header1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C015A" w:rsidRDefault="000B21F5">
    <w:pPr>
      <w:spacing w:after="0" w:line="259" w:lineRule="auto"/>
      <w:ind w:left="-1241" w:right="10950" w:firstLine="0"/>
      <w:jc w:val="left"/>
    </w:pPr>
    <w:r w:rsidRPr="000B21F5">
      <w:rPr>
        <w:rFonts w:ascii="Calibri" w:eastAsia="Calibri" w:hAnsi="Calibri" w:cs="Calibri"/>
        <w:noProof/>
        <w:sz w:val="22"/>
        <w:lang w:val="en-US" w:eastAsia="en-US" w:bidi="mr-IN"/>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303243" o:spid="_x0000_s2058" type="#_x0000_t75" style="position:absolute;left:0;text-align:left;margin-left:0;margin-top:0;width:2370pt;height:990pt;z-index:-251639296;mso-position-horizontal:center;mso-position-horizontal-relative:margin;mso-position-vertical:center;mso-position-vertical-relative:margin" o:allowincell="f">
          <v:imagedata r:id="rId1" o:title="genetics-bioinformatics-shu-571040611-8col" gain="19661f" blacklevel="22938f"/>
          <w10:wrap anchorx="margin" anchory="margin"/>
        </v:shape>
      </w:pict>
    </w:r>
    <w:r w:rsidRPr="000B21F5">
      <w:rPr>
        <w:rFonts w:ascii="Calibri" w:eastAsia="Calibri" w:hAnsi="Calibri" w:cs="Calibri"/>
        <w:noProof/>
        <w:sz w:val="22"/>
        <w:lang w:val="en-US" w:eastAsia="en-US" w:bidi="mr-IN"/>
      </w:rPr>
      <w:pict>
        <v:group id="Group 37664" o:spid="_x0000_s2065" style="position:absolute;left:0;text-align:left;margin-left:24pt;margin-top:24pt;width:549.1pt;height:.5pt;z-index:251665920;mso-position-horizontal-relative:page;mso-position-vertical-relative:page" coordsize="69738,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">
          <v:shape id="Freeform 66" o:spid="_x0000_s2068"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" path="m,l9144,r,9144l,9144,,e" fillcolor="black" strokeweight="0">
            <v:stroke joinstyle="miter"/>
            <v:path arrowok="t"/>
          </v:shape>
          <v:shape id="Freeform 67" o:spid="_x0000_s2067" style="position:absolute;left:60;width:69617;height:91;visibility:visible;mso-wrap-style:square;v-text-anchor:top" coordsize="696163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" path="m,l6961632,r,9144l,9144,,e" fillcolor="black" strokeweight="0">
            <v:stroke joinstyle="miter"/>
            <v:path arrowok="t"/>
          </v:shape>
          <v:shape id="Freeform 68" o:spid="_x0000_s2066" style="position:absolute;left:69677;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" path="m,l9144,r,9144l,9144,,e" fillcolor="black" strokeweight="0">
            <v:stroke joinstyle="miter"/>
            <v:path arrowok="t"/>
          </v:shape>
          <w10:wrap type="square" anchorx="page" anchory="page"/>
        </v:group>
      </w:pic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C015A" w:rsidRDefault="000B21F5">
    <w:pPr>
      <w:spacing w:after="0" w:line="259" w:lineRule="auto"/>
      <w:ind w:left="-1241" w:right="10000" w:firstLine="0"/>
      <w:jc w:val="left"/>
    </w:pPr>
    <w:r w:rsidRPr="000B21F5">
      <w:rPr>
        <w:rFonts w:ascii="Calibri" w:eastAsia="Calibri" w:hAnsi="Calibri" w:cs="Calibri"/>
        <w:noProof/>
        <w:sz w:val="22"/>
        <w:lang w:val="en-US" w:eastAsia="en-US" w:bidi="mr-IN"/>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303236" o:spid="_x0000_s2051" type="#_x0000_t75" style="position:absolute;left:0;text-align:left;margin-left:0;margin-top:0;width:2370pt;height:990pt;z-index:-251646464;mso-position-horizontal:center;mso-position-horizontal-relative:margin;mso-position-vertical:center;mso-position-vertical-relative:margin" o:allowincell="f">
          <v:imagedata r:id="rId1" o:title="genetics-bioinformatics-shu-571040611-8col" gain="19661f" blacklevel="22938f"/>
          <w10:wrap anchorx="margin" anchory="margin"/>
        </v:shape>
      </w:pict>
    </w:r>
    <w:r w:rsidRPr="000B21F5">
      <w:rPr>
        <w:rFonts w:ascii="Calibri" w:eastAsia="Calibri" w:hAnsi="Calibri" w:cs="Calibri"/>
        <w:noProof/>
        <w:sz w:val="22"/>
        <w:lang w:val="en-US" w:eastAsia="en-US" w:bidi="mr-IN"/>
      </w:rPr>
      <w:pict>
        <v:group id="Group 37410" o:spid="_x0000_s2129" style="position:absolute;left:0;text-align:left;margin-left:24pt;margin-top:24pt;width:549.1pt;height:.5pt;z-index:251649536;mso-position-horizontal-relative:page;mso-position-vertical-relative:page" coordsize="69738,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">
          <v:shape id="Freeform 4" o:spid="_x0000_s2132"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" path="m,l9144,r,9144l,9144,,e" fillcolor="black" strokeweight="0">
            <v:stroke joinstyle="miter"/>
            <v:path arrowok="t"/>
          </v:shape>
          <v:shape id="Freeform 5" o:spid="_x0000_s2131" style="position:absolute;left:60;width:69617;height:91;visibility:visible;mso-wrap-style:square;v-text-anchor:top" coordsize="696163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" path="m,l6961632,r,9144l,9144,,e" fillcolor="black" strokeweight="0">
            <v:stroke joinstyle="miter"/>
            <v:path arrowok="t"/>
          </v:shape>
          <v:shape id="Freeform 6" o:spid="_x0000_s2130" style="position:absolute;left:69677;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" path="m,l9144,r,9144l,9144,,e" fillcolor="black" strokeweight="0">
            <v:stroke joinstyle="miter"/>
            <v:path arrowok="t"/>
          </v:shape>
          <w10:wrap type="square" anchorx="page" anchory="page"/>
        </v:group>
      </w:pict>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C015A" w:rsidRDefault="000B21F5">
    <w:pPr>
      <w:spacing w:after="0" w:line="259" w:lineRule="auto"/>
      <w:ind w:left="-1241" w:right="10000" w:firstLine="0"/>
      <w:jc w:val="left"/>
    </w:pPr>
    <w:r w:rsidRPr="000B21F5">
      <w:rPr>
        <w:rFonts w:ascii="Calibri" w:eastAsia="Calibri" w:hAnsi="Calibri" w:cs="Calibri"/>
        <w:noProof/>
        <w:sz w:val="22"/>
        <w:lang w:val="en-US" w:eastAsia="en-US" w:bidi="mr-IN"/>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303234" o:spid="_x0000_s2049" type="#_x0000_t75" style="position:absolute;left:0;text-align:left;margin-left:0;margin-top:0;width:2370pt;height:990pt;z-index:-251648512;mso-position-horizontal:center;mso-position-horizontal-relative:margin;mso-position-vertical:center;mso-position-vertical-relative:margin" o:allowincell="f">
          <v:imagedata r:id="rId1" o:title="genetics-bioinformatics-shu-571040611-8col" gain="19661f" blacklevel="22938f"/>
          <w10:wrap anchorx="margin" anchory="margin"/>
        </v:shape>
      </w:pict>
    </w:r>
    <w:r w:rsidRPr="000B21F5">
      <w:rPr>
        <w:rFonts w:ascii="Calibri" w:eastAsia="Calibri" w:hAnsi="Calibri" w:cs="Calibri"/>
        <w:noProof/>
        <w:sz w:val="22"/>
        <w:lang w:val="en-US" w:eastAsia="en-US" w:bidi="mr-IN"/>
      </w:rPr>
      <w:pict>
        <v:group id="Group 37394" o:spid="_x0000_s2117" style="position:absolute;left:0;text-align:left;margin-left:24pt;margin-top:24pt;width:549.1pt;height:.5pt;z-index:251652608;mso-position-horizontal-relative:page;mso-position-vertical-relative:page" coordsize="69738,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">
          <v:shape id="Freeform 13" o:spid="_x0000_s2120"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" path="m,l9144,r,9144l,9144,,e" fillcolor="black" strokeweight="0">
            <v:stroke joinstyle="miter"/>
            <v:path arrowok="t"/>
          </v:shape>
          <v:shape id="Freeform 14" o:spid="_x0000_s2119" style="position:absolute;left:60;width:69617;height:91;visibility:visible;mso-wrap-style:square;v-text-anchor:top" coordsize="696163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" path="m,l6961632,r,9144l,9144,,e" fillcolor="black" strokeweight="0">
            <v:stroke joinstyle="miter"/>
            <v:path arrowok="t"/>
          </v:shape>
          <v:shape id="Freeform 15" o:spid="_x0000_s2118" style="position:absolute;left:69677;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" path="m,l9144,r,9144l,9144,,e" fillcolor="black" strokeweight="0">
            <v:stroke joinstyle="miter"/>
            <v:path arrowok="t"/>
          </v:shape>
          <w10:wrap type="square" anchorx="page" anchory="page"/>
        </v:group>
      </w:pict>
    </w: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C015A" w:rsidRDefault="000B21F5">
    <w:pPr>
      <w:spacing w:after="0" w:line="259" w:lineRule="auto"/>
      <w:ind w:left="-1241" w:right="10748" w:firstLine="0"/>
      <w:jc w:val="left"/>
    </w:pPr>
    <w:r w:rsidRPr="000B21F5">
      <w:rPr>
        <w:rFonts w:ascii="Calibri" w:eastAsia="Calibri" w:hAnsi="Calibri" w:cs="Calibri"/>
        <w:noProof/>
        <w:sz w:val="22"/>
        <w:lang w:val="en-US" w:eastAsia="en-US" w:bidi="mr-IN"/>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303238" o:spid="_x0000_s2053" type="#_x0000_t75" style="position:absolute;left:0;text-align:left;margin-left:0;margin-top:0;width:2370pt;height:990pt;z-index:-251644416;mso-position-horizontal:center;mso-position-horizontal-relative:margin;mso-position-vertical:center;mso-position-vertical-relative:margin" o:allowincell="f">
          <v:imagedata r:id="rId1" o:title="genetics-bioinformatics-shu-571040611-8col" gain="19661f" blacklevel="22938f"/>
          <w10:wrap anchorx="margin" anchory="margin"/>
        </v:shape>
      </w:pict>
    </w:r>
    <w:r w:rsidRPr="000B21F5">
      <w:rPr>
        <w:rFonts w:ascii="Calibri" w:eastAsia="Calibri" w:hAnsi="Calibri" w:cs="Calibri"/>
        <w:noProof/>
        <w:sz w:val="22"/>
        <w:lang w:val="en-US" w:eastAsia="en-US" w:bidi="mr-IN"/>
      </w:rPr>
      <w:pict>
        <v:group id="Group 37508" o:spid="_x0000_s2113" style="position:absolute;left:0;text-align:left;margin-left:24pt;margin-top:24pt;width:549.1pt;height:.5pt;z-index:251653632;mso-position-horizontal-relative:page;mso-position-vertical-relative:page" coordsize="69738,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">
          <v:shape id="Freeform 22" o:spid="_x0000_s2116"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" path="m,l9144,r,9144l,9144,,e" fillcolor="black" strokeweight="0">
            <v:stroke joinstyle="miter"/>
            <v:path arrowok="t"/>
          </v:shape>
          <v:shape id="Freeform 23" o:spid="_x0000_s2115" style="position:absolute;left:60;width:69617;height:91;visibility:visible;mso-wrap-style:square;v-text-anchor:top" coordsize="696163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" path="m,l6961632,r,9144l,9144,,e" fillcolor="black" strokeweight="0">
            <v:stroke joinstyle="miter"/>
            <v:path arrowok="t"/>
          </v:shape>
          <v:shape id="Freeform 24" o:spid="_x0000_s2114" style="position:absolute;left:69677;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" path="m,l9144,r,9144l,9144,,e" fillcolor="black" strokeweight="0">
            <v:stroke joinstyle="miter"/>
            <v:path arrowok="t"/>
          </v:shape>
          <w10:wrap type="square" anchorx="page" anchory="page"/>
        </v:group>
      </w:pict>
    </w: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C015A" w:rsidRDefault="000B21F5">
    <w:pPr>
      <w:spacing w:after="160" w:line="259" w:lineRule="auto"/>
      <w:ind w:left="0" w:firstLine="0"/>
      <w:jc w:val="left"/>
    </w:pPr>
    <w:r w:rsidRPr="000B21F5">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303239" o:spid="_x0000_s2054" type="#_x0000_t75" style="position:absolute;margin-left:0;margin-top:0;width:2370pt;height:990pt;z-index:-251643392;mso-position-horizontal:center;mso-position-horizontal-relative:margin;mso-position-vertical:center;mso-position-vertical-relative:margin" o:allowincell="f">
          <v:imagedata r:id="rId1" o:title="genetics-bioinformatics-shu-571040611-8col" gain="19661f" blacklevel="22938f"/>
          <w10:wrap anchorx="margin" anchory="margin"/>
        </v:shape>
      </w:pict>
    </w: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C015A" w:rsidRDefault="000B21F5">
    <w:pPr>
      <w:spacing w:after="160" w:line="259" w:lineRule="auto"/>
      <w:ind w:left="0" w:firstLine="0"/>
      <w:jc w:val="left"/>
    </w:pPr>
    <w:r w:rsidRPr="000B21F5">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303237" o:spid="_x0000_s2052" type="#_x0000_t75" style="position:absolute;margin-left:0;margin-top:0;width:2370pt;height:990pt;z-index:-251645440;mso-position-horizontal:center;mso-position-horizontal-relative:margin;mso-position-vertical:center;mso-position-vertical-relative:margin" o:allowincell="f">
          <v:imagedata r:id="rId1" o:title="genetics-bioinformatics-shu-571040611-8col" gain="19661f" blacklevel="22938f"/>
          <w10:wrap anchorx="margin" anchory="margin"/>
        </v:shape>
      </w:pict>
    </w:r>
  </w:p>
</w:hdr>
</file>

<file path=word/header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C015A" w:rsidRDefault="000B21F5">
    <w:pPr>
      <w:spacing w:after="0" w:line="259" w:lineRule="auto"/>
      <w:ind w:left="-1241" w:right="10950" w:firstLine="0"/>
      <w:jc w:val="left"/>
    </w:pPr>
    <w:r w:rsidRPr="000B21F5">
      <w:rPr>
        <w:rFonts w:ascii="Calibri" w:eastAsia="Calibri" w:hAnsi="Calibri" w:cs="Calibri"/>
        <w:noProof/>
        <w:sz w:val="22"/>
        <w:lang w:val="en-US" w:eastAsia="en-US" w:bidi="mr-IN"/>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303241" o:spid="_x0000_s2056" type="#_x0000_t75" style="position:absolute;left:0;text-align:left;margin-left:0;margin-top:0;width:2370pt;height:990pt;z-index:-251641344;mso-position-horizontal:center;mso-position-horizontal-relative:margin;mso-position-vertical:center;mso-position-vertical-relative:margin" o:allowincell="f">
          <v:imagedata r:id="rId1" o:title="genetics-bioinformatics-shu-571040611-8col" gain="19661f" blacklevel="22938f"/>
          <w10:wrap anchorx="margin" anchory="margin"/>
        </v:shape>
      </w:pict>
    </w:r>
    <w:r w:rsidRPr="000B21F5">
      <w:rPr>
        <w:rFonts w:ascii="Calibri" w:eastAsia="Calibri" w:hAnsi="Calibri" w:cs="Calibri"/>
        <w:noProof/>
        <w:sz w:val="22"/>
        <w:lang w:val="en-US" w:eastAsia="en-US" w:bidi="mr-IN"/>
      </w:rPr>
      <w:pict>
        <v:group id="Group 37572" o:spid="_x0000_s2105" style="position:absolute;left:0;text-align:left;margin-left:24pt;margin-top:24pt;width:549.1pt;height:.5pt;z-index:251655680;mso-position-horizontal-relative:page;mso-position-vertical-relative:page" coordsize="69738,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">
          <v:shape id="Freeform 30" o:spid="_x0000_s2108"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" path="m,l9144,r,9144l,9144,,e" fillcolor="black" strokeweight="0">
            <v:stroke joinstyle="miter"/>
            <v:path arrowok="t"/>
          </v:shape>
          <v:shape id="Freeform 31" o:spid="_x0000_s2107" style="position:absolute;left:60;width:69617;height:91;visibility:visible;mso-wrap-style:square;v-text-anchor:top" coordsize="696163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" path="m,l6961632,r,9144l,9144,,e" fillcolor="black" strokeweight="0">
            <v:stroke joinstyle="miter"/>
            <v:path arrowok="t"/>
          </v:shape>
          <v:shape id="Freeform 32" o:spid="_x0000_s2106" style="position:absolute;left:69677;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" path="m,l9144,r,9144l,9144,,e" fillcolor="black" strokeweight="0">
            <v:stroke joinstyle="miter"/>
            <v:path arrowok="t"/>
          </v:shape>
          <w10:wrap type="square" anchorx="page" anchory="page"/>
        </v:group>
      </w:pict>
    </w:r>
  </w:p>
</w:hdr>
</file>

<file path=word/header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C015A" w:rsidRDefault="000B21F5">
    <w:pPr>
      <w:spacing w:after="0" w:line="259" w:lineRule="auto"/>
      <w:ind w:left="-1241" w:right="10950" w:firstLine="0"/>
      <w:jc w:val="left"/>
    </w:pPr>
    <w:r w:rsidRPr="000B21F5">
      <w:rPr>
        <w:rFonts w:ascii="Calibri" w:eastAsia="Calibri" w:hAnsi="Calibri" w:cs="Calibri"/>
        <w:noProof/>
        <w:sz w:val="22"/>
        <w:lang w:val="en-US" w:eastAsia="en-US" w:bidi="mr-IN"/>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303242" o:spid="_x0000_s2057" type="#_x0000_t75" style="position:absolute;left:0;text-align:left;margin-left:0;margin-top:0;width:2370pt;height:990pt;z-index:-251640320;mso-position-horizontal:center;mso-position-horizontal-relative:margin;mso-position-vertical:center;mso-position-vertical-relative:margin" o:allowincell="f">
          <v:imagedata r:id="rId1" o:title="genetics-bioinformatics-shu-571040611-8col" gain="19661f" blacklevel="22938f"/>
          <w10:wrap anchorx="margin" anchory="margin"/>
        </v:shape>
      </w:pict>
    </w:r>
    <w:r w:rsidRPr="000B21F5">
      <w:rPr>
        <w:rFonts w:ascii="Calibri" w:eastAsia="Calibri" w:hAnsi="Calibri" w:cs="Calibri"/>
        <w:noProof/>
        <w:sz w:val="22"/>
        <w:lang w:val="en-US" w:eastAsia="en-US" w:bidi="mr-IN"/>
      </w:rPr>
      <w:pict>
        <v:group id="Group 37551" o:spid="_x0000_s2101" style="position:absolute;left:0;text-align:left;margin-left:24pt;margin-top:24pt;width:549.1pt;height:.5pt;z-index:251656704;mso-position-horizontal-relative:page;mso-position-vertical-relative:page" coordsize="69738,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">
          <v:shape id="Freeform 33" o:spid="_x0000_s2104"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" path="m,l9144,r,9144l,9144,,e" fillcolor="black" strokeweight="0">
            <v:stroke joinstyle="miter"/>
            <v:path arrowok="t"/>
          </v:shape>
          <v:shape id="Freeform 34" o:spid="_x0000_s2103" style="position:absolute;left:60;width:69617;height:91;visibility:visible;mso-wrap-style:square;v-text-anchor:top" coordsize="696163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" path="m,l6961632,r,9144l,9144,,e" fillcolor="black" strokeweight="0">
            <v:stroke joinstyle="miter"/>
            <v:path arrowok="t"/>
          </v:shape>
          <v:shape id="Freeform 35" o:spid="_x0000_s2102" style="position:absolute;left:69677;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" path="m,l9144,r,9144l,9144,,e" fillcolor="black" strokeweight="0">
            <v:stroke joinstyle="miter"/>
            <v:path arrowok="t"/>
          </v:shape>
          <w10:wrap type="square" anchorx="page" anchory="page"/>
        </v:group>
      </w:pict>
    </w:r>
  </w:p>
</w:hdr>
</file>

<file path=word/header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C015A" w:rsidRDefault="000B21F5">
    <w:pPr>
      <w:spacing w:after="0" w:line="259" w:lineRule="auto"/>
      <w:ind w:left="-1241" w:right="10950" w:firstLine="0"/>
      <w:jc w:val="left"/>
    </w:pPr>
    <w:r w:rsidRPr="000B21F5">
      <w:rPr>
        <w:rFonts w:ascii="Calibri" w:eastAsia="Calibri" w:hAnsi="Calibri" w:cs="Calibri"/>
        <w:noProof/>
        <w:sz w:val="22"/>
        <w:lang w:val="en-US" w:eastAsia="en-US" w:bidi="mr-IN"/>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303240" o:spid="_x0000_s2055" type="#_x0000_t75" style="position:absolute;left:0;text-align:left;margin-left:0;margin-top:0;width:2370pt;height:990pt;z-index:-251642368;mso-position-horizontal:center;mso-position-horizontal-relative:margin;mso-position-vertical:center;mso-position-vertical-relative:margin" o:allowincell="f">
          <v:imagedata r:id="rId1" o:title="genetics-bioinformatics-shu-571040611-8col" gain="19661f" blacklevel="22938f"/>
          <w10:wrap anchorx="margin" anchory="margin"/>
        </v:shape>
      </w:pict>
    </w:r>
    <w:r w:rsidRPr="000B21F5">
      <w:rPr>
        <w:rFonts w:ascii="Calibri" w:eastAsia="Calibri" w:hAnsi="Calibri" w:cs="Calibri"/>
        <w:noProof/>
        <w:sz w:val="22"/>
        <w:lang w:val="en-US" w:eastAsia="en-US" w:bidi="mr-IN"/>
      </w:rPr>
      <w:pict>
        <v:group id="Group 37530" o:spid="_x0000_s2089" style="position:absolute;left:0;text-align:left;margin-left:24pt;margin-top:24pt;width:549.1pt;height:.5pt;z-index:251659776;mso-position-horizontal-relative:page;mso-position-vertical-relative:page" coordsize="69738,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">
          <v:shape id="Freeform 42" o:spid="_x0000_s2092"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" path="m,l9144,r,9144l,9144,,e" fillcolor="black" strokeweight="0">
            <v:stroke joinstyle="miter"/>
            <v:path arrowok="t"/>
          </v:shape>
          <v:shape id="Freeform 43" o:spid="_x0000_s2091" style="position:absolute;left:60;width:69617;height:91;visibility:visible;mso-wrap-style:square;v-text-anchor:top" coordsize="696163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" path="m,l6961632,r,9144l,9144,,e" fillcolor="black" strokeweight="0">
            <v:stroke joinstyle="miter"/>
            <v:path arrowok="t"/>
          </v:shape>
          <v:shape id="Freeform 44" o:spid="_x0000_s2090" style="position:absolute;left:69677;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" path="m,l9144,r,9144l,9144,,e" fillcolor="black" strokeweight="0">
            <v:stroke joinstyle="miter"/>
            <v:path arrowok="t"/>
          </v:shape>
          <w10:wrap type="square" anchorx="page" anchory="page"/>
        </v:group>
      </w:pic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5"/>
    <w:multiLevelType w:val="multilevel"/>
    <w:tmpl w:val="00000005"/>
    <w:lvl w:ilvl="0">
      <w:start w:val="1"/>
      <w:numFmt w:val="bullet"/>
      <w:lvlText w:val="•"/>
      <w:lvlJc w:val="left"/>
      <w:pPr>
        <w:ind w:left="1144"/>
      </w:pPr>
      <w:rPr>
        <w:rFonts w:ascii="Arial" w:eastAsia="Arial" w:hAnsi="Arial" w:cs="Arial"/>
        <w:b w:val="0"/>
        <w:i w:val="0"/>
        <w:color w:val="000000"/>
        <w:sz w:val="26"/>
        <w:szCs w:val="26"/>
        <w:u w:val="none" w:color="000000"/>
        <w:shd w:val="clear" w:color="auto" w:fill="auto"/>
        <w:vertAlign w:val="baseline"/>
      </w:rPr>
    </w:lvl>
    <w:lvl w:ilvl="1">
      <w:start w:val="1"/>
      <w:numFmt w:val="bullet"/>
      <w:lvlText w:val="o"/>
      <w:lvlJc w:val="left"/>
      <w:pPr>
        <w:ind w:left="1826"/>
      </w:pPr>
      <w:rPr>
        <w:rFonts w:ascii="Segoe UI Symbol" w:eastAsia="Segoe UI Symbol" w:hAnsi="Segoe UI Symbol" w:cs="Segoe UI Symbol"/>
        <w:b w:val="0"/>
        <w:i w:val="0"/>
        <w:color w:val="000000"/>
        <w:sz w:val="26"/>
        <w:szCs w:val="26"/>
        <w:u w:val="none" w:color="000000"/>
        <w:shd w:val="clear" w:color="auto" w:fill="auto"/>
        <w:vertAlign w:val="baseline"/>
      </w:rPr>
    </w:lvl>
    <w:lvl w:ilvl="2">
      <w:start w:val="1"/>
      <w:numFmt w:val="bullet"/>
      <w:lvlText w:val="▪"/>
      <w:lvlJc w:val="left"/>
      <w:pPr>
        <w:ind w:left="2546"/>
      </w:pPr>
      <w:rPr>
        <w:rFonts w:ascii="Segoe UI Symbol" w:eastAsia="Segoe UI Symbol" w:hAnsi="Segoe UI Symbol" w:cs="Segoe UI Symbol"/>
        <w:b w:val="0"/>
        <w:i w:val="0"/>
        <w:color w:val="000000"/>
        <w:sz w:val="26"/>
        <w:szCs w:val="26"/>
        <w:u w:val="none" w:color="000000"/>
        <w:shd w:val="clear" w:color="auto" w:fill="auto"/>
        <w:vertAlign w:val="baseline"/>
      </w:rPr>
    </w:lvl>
    <w:lvl w:ilvl="3">
      <w:start w:val="1"/>
      <w:numFmt w:val="bullet"/>
      <w:lvlText w:val="•"/>
      <w:lvlJc w:val="left"/>
      <w:pPr>
        <w:ind w:left="3266"/>
      </w:pPr>
      <w:rPr>
        <w:rFonts w:ascii="Arial" w:eastAsia="Arial" w:hAnsi="Arial" w:cs="Arial"/>
        <w:b w:val="0"/>
        <w:i w:val="0"/>
        <w:color w:val="000000"/>
        <w:sz w:val="26"/>
        <w:szCs w:val="26"/>
        <w:u w:val="none" w:color="000000"/>
        <w:shd w:val="clear" w:color="auto" w:fill="auto"/>
        <w:vertAlign w:val="baseline"/>
      </w:rPr>
    </w:lvl>
    <w:lvl w:ilvl="4">
      <w:start w:val="1"/>
      <w:numFmt w:val="bullet"/>
      <w:lvlText w:val="o"/>
      <w:lvlJc w:val="left"/>
      <w:pPr>
        <w:ind w:left="3986"/>
      </w:pPr>
      <w:rPr>
        <w:rFonts w:ascii="Segoe UI Symbol" w:eastAsia="Segoe UI Symbol" w:hAnsi="Segoe UI Symbol" w:cs="Segoe UI Symbol"/>
        <w:b w:val="0"/>
        <w:i w:val="0"/>
        <w:color w:val="000000"/>
        <w:sz w:val="26"/>
        <w:szCs w:val="26"/>
        <w:u w:val="none" w:color="000000"/>
        <w:shd w:val="clear" w:color="auto" w:fill="auto"/>
        <w:vertAlign w:val="baseline"/>
      </w:rPr>
    </w:lvl>
    <w:lvl w:ilvl="5">
      <w:start w:val="1"/>
      <w:numFmt w:val="bullet"/>
      <w:lvlText w:val="▪"/>
      <w:lvlJc w:val="left"/>
      <w:pPr>
        <w:ind w:left="4706"/>
      </w:pPr>
      <w:rPr>
        <w:rFonts w:ascii="Segoe UI Symbol" w:eastAsia="Segoe UI Symbol" w:hAnsi="Segoe UI Symbol" w:cs="Segoe UI Symbol"/>
        <w:b w:val="0"/>
        <w:i w:val="0"/>
        <w:color w:val="000000"/>
        <w:sz w:val="26"/>
        <w:szCs w:val="26"/>
        <w:u w:val="none" w:color="000000"/>
        <w:shd w:val="clear" w:color="auto" w:fill="auto"/>
        <w:vertAlign w:val="baseline"/>
      </w:rPr>
    </w:lvl>
    <w:lvl w:ilvl="6">
      <w:start w:val="1"/>
      <w:numFmt w:val="bullet"/>
      <w:lvlText w:val="•"/>
      <w:lvlJc w:val="left"/>
      <w:pPr>
        <w:ind w:left="5426"/>
      </w:pPr>
      <w:rPr>
        <w:rFonts w:ascii="Arial" w:eastAsia="Arial" w:hAnsi="Arial" w:cs="Arial"/>
        <w:b w:val="0"/>
        <w:i w:val="0"/>
        <w:color w:val="000000"/>
        <w:sz w:val="26"/>
        <w:szCs w:val="26"/>
        <w:u w:val="none" w:color="000000"/>
        <w:shd w:val="clear" w:color="auto" w:fill="auto"/>
        <w:vertAlign w:val="baseline"/>
      </w:rPr>
    </w:lvl>
    <w:lvl w:ilvl="7">
      <w:start w:val="1"/>
      <w:numFmt w:val="bullet"/>
      <w:lvlText w:val="o"/>
      <w:lvlJc w:val="left"/>
      <w:pPr>
        <w:ind w:left="6146"/>
      </w:pPr>
      <w:rPr>
        <w:rFonts w:ascii="Segoe UI Symbol" w:eastAsia="Segoe UI Symbol" w:hAnsi="Segoe UI Symbol" w:cs="Segoe UI Symbol"/>
        <w:b w:val="0"/>
        <w:i w:val="0"/>
        <w:color w:val="000000"/>
        <w:sz w:val="26"/>
        <w:szCs w:val="26"/>
        <w:u w:val="none" w:color="000000"/>
        <w:shd w:val="clear" w:color="auto" w:fill="auto"/>
        <w:vertAlign w:val="baseline"/>
      </w:rPr>
    </w:lvl>
    <w:lvl w:ilvl="8">
      <w:start w:val="1"/>
      <w:numFmt w:val="bullet"/>
      <w:lvlText w:val="▪"/>
      <w:lvlJc w:val="left"/>
      <w:pPr>
        <w:ind w:left="6866"/>
      </w:pPr>
      <w:rPr>
        <w:rFonts w:ascii="Segoe UI Symbol" w:eastAsia="Segoe UI Symbol" w:hAnsi="Segoe UI Symbol" w:cs="Segoe UI Symbol"/>
        <w:b w:val="0"/>
        <w:i w:val="0"/>
        <w:color w:val="000000"/>
        <w:sz w:val="26"/>
        <w:szCs w:val="26"/>
        <w:u w:val="none" w:color="000000"/>
        <w:shd w:val="clear" w:color="auto" w:fill="auto"/>
        <w:vertAlign w:val="baseline"/>
      </w:rPr>
    </w:lvl>
  </w:abstractNum>
  <w:abstractNum w:abstractNumId="1">
    <w:nsid w:val="00000006"/>
    <w:multiLevelType w:val="multilevel"/>
    <w:tmpl w:val="00000006"/>
    <w:lvl w:ilvl="0">
      <w:start w:val="1"/>
      <w:numFmt w:val="decimal"/>
      <w:lvlText w:val="%1"/>
      <w:lvlJc w:val="left"/>
      <w:pPr>
        <w:ind w:left="1744"/>
      </w:pPr>
      <w:rPr>
        <w:rFonts w:ascii="Times New Roman" w:eastAsia="Times New Roman" w:hAnsi="Times New Roman" w:cs="Times New Roman"/>
        <w:b/>
        <w:bCs/>
        <w:i w:val="0"/>
        <w:color w:val="000000"/>
        <w:sz w:val="24"/>
        <w:szCs w:val="24"/>
        <w:u w:val="none" w:color="000000"/>
        <w:shd w:val="clear" w:color="auto" w:fill="auto"/>
        <w:vertAlign w:val="baseline"/>
      </w:rPr>
    </w:lvl>
    <w:lvl w:ilvl="1">
      <w:start w:val="1"/>
      <w:numFmt w:val="decimal"/>
      <w:lvlText w:val="%1.%2"/>
      <w:lvlJc w:val="left"/>
      <w:pPr>
        <w:ind w:left="1629"/>
      </w:pPr>
      <w:rPr>
        <w:rFonts w:ascii="Times New Roman" w:eastAsia="Times New Roman" w:hAnsi="Times New Roman" w:cs="Times New Roman"/>
        <w:b/>
        <w:bCs/>
        <w:i w:val="0"/>
        <w:color w:val="000000"/>
        <w:sz w:val="24"/>
        <w:szCs w:val="24"/>
        <w:u w:val="none" w:color="000000"/>
        <w:shd w:val="clear" w:color="auto" w:fill="auto"/>
        <w:vertAlign w:val="baseline"/>
      </w:rPr>
    </w:lvl>
    <w:lvl w:ilvl="2">
      <w:start w:val="1"/>
      <w:numFmt w:val="lowerRoman"/>
      <w:lvlText w:val="%3"/>
      <w:lvlJc w:val="left"/>
      <w:pPr>
        <w:ind w:left="2719"/>
      </w:pPr>
      <w:rPr>
        <w:rFonts w:ascii="Times New Roman" w:eastAsia="Times New Roman" w:hAnsi="Times New Roman" w:cs="Times New Roman"/>
        <w:b/>
        <w:bCs/>
        <w:i w:val="0"/>
        <w:color w:val="000000"/>
        <w:sz w:val="24"/>
        <w:szCs w:val="24"/>
        <w:u w:val="none" w:color="000000"/>
        <w:shd w:val="clear" w:color="auto" w:fill="auto"/>
        <w:vertAlign w:val="baseline"/>
      </w:rPr>
    </w:lvl>
    <w:lvl w:ilvl="3">
      <w:start w:val="1"/>
      <w:numFmt w:val="decimal"/>
      <w:lvlText w:val="%4"/>
      <w:lvlJc w:val="left"/>
      <w:pPr>
        <w:ind w:left="3439"/>
      </w:pPr>
      <w:rPr>
        <w:rFonts w:ascii="Times New Roman" w:eastAsia="Times New Roman" w:hAnsi="Times New Roman" w:cs="Times New Roman"/>
        <w:b/>
        <w:bCs/>
        <w:i w:val="0"/>
        <w:color w:val="000000"/>
        <w:sz w:val="24"/>
        <w:szCs w:val="24"/>
        <w:u w:val="none" w:color="000000"/>
        <w:shd w:val="clear" w:color="auto" w:fill="auto"/>
        <w:vertAlign w:val="baseline"/>
      </w:rPr>
    </w:lvl>
    <w:lvl w:ilvl="4">
      <w:start w:val="1"/>
      <w:numFmt w:val="lowerLetter"/>
      <w:lvlText w:val="%5"/>
      <w:lvlJc w:val="left"/>
      <w:pPr>
        <w:ind w:left="4159"/>
      </w:pPr>
      <w:rPr>
        <w:rFonts w:ascii="Times New Roman" w:eastAsia="Times New Roman" w:hAnsi="Times New Roman" w:cs="Times New Roman"/>
        <w:b/>
        <w:bCs/>
        <w:i w:val="0"/>
        <w:color w:val="000000"/>
        <w:sz w:val="24"/>
        <w:szCs w:val="24"/>
        <w:u w:val="none" w:color="000000"/>
        <w:shd w:val="clear" w:color="auto" w:fill="auto"/>
        <w:vertAlign w:val="baseline"/>
      </w:rPr>
    </w:lvl>
    <w:lvl w:ilvl="5">
      <w:start w:val="1"/>
      <w:numFmt w:val="lowerRoman"/>
      <w:lvlText w:val="%6"/>
      <w:lvlJc w:val="left"/>
      <w:pPr>
        <w:ind w:left="4879"/>
      </w:pPr>
      <w:rPr>
        <w:rFonts w:ascii="Times New Roman" w:eastAsia="Times New Roman" w:hAnsi="Times New Roman" w:cs="Times New Roman"/>
        <w:b/>
        <w:bCs/>
        <w:i w:val="0"/>
        <w:color w:val="000000"/>
        <w:sz w:val="24"/>
        <w:szCs w:val="24"/>
        <w:u w:val="none" w:color="000000"/>
        <w:shd w:val="clear" w:color="auto" w:fill="auto"/>
        <w:vertAlign w:val="baseline"/>
      </w:rPr>
    </w:lvl>
    <w:lvl w:ilvl="6">
      <w:start w:val="1"/>
      <w:numFmt w:val="decimal"/>
      <w:lvlText w:val="%7"/>
      <w:lvlJc w:val="left"/>
      <w:pPr>
        <w:ind w:left="5599"/>
      </w:pPr>
      <w:rPr>
        <w:rFonts w:ascii="Times New Roman" w:eastAsia="Times New Roman" w:hAnsi="Times New Roman" w:cs="Times New Roman"/>
        <w:b/>
        <w:bCs/>
        <w:i w:val="0"/>
        <w:color w:val="000000"/>
        <w:sz w:val="24"/>
        <w:szCs w:val="24"/>
        <w:u w:val="none" w:color="000000"/>
        <w:shd w:val="clear" w:color="auto" w:fill="auto"/>
        <w:vertAlign w:val="baseline"/>
      </w:rPr>
    </w:lvl>
    <w:lvl w:ilvl="7">
      <w:start w:val="1"/>
      <w:numFmt w:val="lowerLetter"/>
      <w:lvlText w:val="%8"/>
      <w:lvlJc w:val="left"/>
      <w:pPr>
        <w:ind w:left="6319"/>
      </w:pPr>
      <w:rPr>
        <w:rFonts w:ascii="Times New Roman" w:eastAsia="Times New Roman" w:hAnsi="Times New Roman" w:cs="Times New Roman"/>
        <w:b/>
        <w:bCs/>
        <w:i w:val="0"/>
        <w:color w:val="000000"/>
        <w:sz w:val="24"/>
        <w:szCs w:val="24"/>
        <w:u w:val="none" w:color="000000"/>
        <w:shd w:val="clear" w:color="auto" w:fill="auto"/>
        <w:vertAlign w:val="baseline"/>
      </w:rPr>
    </w:lvl>
    <w:lvl w:ilvl="8">
      <w:start w:val="1"/>
      <w:numFmt w:val="lowerRoman"/>
      <w:lvlText w:val="%9"/>
      <w:lvlJc w:val="left"/>
      <w:pPr>
        <w:ind w:left="7039"/>
      </w:pPr>
      <w:rPr>
        <w:rFonts w:ascii="Times New Roman" w:eastAsia="Times New Roman" w:hAnsi="Times New Roman" w:cs="Times New Roman"/>
        <w:b/>
        <w:bCs/>
        <w:i w:val="0"/>
        <w:color w:val="000000"/>
        <w:sz w:val="24"/>
        <w:szCs w:val="24"/>
        <w:u w:val="none" w:color="000000"/>
        <w:shd w:val="clear" w:color="auto" w:fill="auto"/>
        <w:vertAlign w:val="baseline"/>
      </w:rPr>
    </w:lvl>
  </w:abstractNum>
  <w:abstractNum w:abstractNumId="2">
    <w:nsid w:val="16B97380"/>
    <w:multiLevelType w:val="hybridMultilevel"/>
    <w:tmpl w:val="A2F4080C"/>
    <w:lvl w:ilvl="0" w:tplc="C95C61EC">
      <w:start w:val="1"/>
      <w:numFmt w:val="bullet"/>
      <w:lvlText w:val=""/>
      <w:lvlJc w:val="left"/>
      <w:pPr>
        <w:ind w:left="1159" w:hanging="360"/>
      </w:pPr>
      <w:rPr>
        <w:rFonts w:ascii="Symbol" w:hAnsi="Symbol" w:hint="default"/>
        <w:color w:val="00B0F0"/>
        <w:u w:val="dottedHeavy" w:color="FF0066"/>
      </w:rPr>
    </w:lvl>
    <w:lvl w:ilvl="1" w:tplc="40090003" w:tentative="1">
      <w:start w:val="1"/>
      <w:numFmt w:val="bullet"/>
      <w:lvlText w:val="o"/>
      <w:lvlJc w:val="left"/>
      <w:pPr>
        <w:ind w:left="1879" w:hanging="360"/>
      </w:pPr>
      <w:rPr>
        <w:rFonts w:ascii="Courier New" w:hAnsi="Courier New" w:cs="Courier New" w:hint="default"/>
      </w:rPr>
    </w:lvl>
    <w:lvl w:ilvl="2" w:tplc="40090005" w:tentative="1">
      <w:start w:val="1"/>
      <w:numFmt w:val="bullet"/>
      <w:lvlText w:val=""/>
      <w:lvlJc w:val="left"/>
      <w:pPr>
        <w:ind w:left="2599" w:hanging="360"/>
      </w:pPr>
      <w:rPr>
        <w:rFonts w:ascii="Wingdings" w:hAnsi="Wingdings" w:hint="default"/>
      </w:rPr>
    </w:lvl>
    <w:lvl w:ilvl="3" w:tplc="40090001" w:tentative="1">
      <w:start w:val="1"/>
      <w:numFmt w:val="bullet"/>
      <w:lvlText w:val=""/>
      <w:lvlJc w:val="left"/>
      <w:pPr>
        <w:ind w:left="3319" w:hanging="360"/>
      </w:pPr>
      <w:rPr>
        <w:rFonts w:ascii="Symbol" w:hAnsi="Symbol" w:hint="default"/>
      </w:rPr>
    </w:lvl>
    <w:lvl w:ilvl="4" w:tplc="40090003" w:tentative="1">
      <w:start w:val="1"/>
      <w:numFmt w:val="bullet"/>
      <w:lvlText w:val="o"/>
      <w:lvlJc w:val="left"/>
      <w:pPr>
        <w:ind w:left="4039" w:hanging="360"/>
      </w:pPr>
      <w:rPr>
        <w:rFonts w:ascii="Courier New" w:hAnsi="Courier New" w:cs="Courier New" w:hint="default"/>
      </w:rPr>
    </w:lvl>
    <w:lvl w:ilvl="5" w:tplc="40090005" w:tentative="1">
      <w:start w:val="1"/>
      <w:numFmt w:val="bullet"/>
      <w:lvlText w:val=""/>
      <w:lvlJc w:val="left"/>
      <w:pPr>
        <w:ind w:left="4759" w:hanging="360"/>
      </w:pPr>
      <w:rPr>
        <w:rFonts w:ascii="Wingdings" w:hAnsi="Wingdings" w:hint="default"/>
      </w:rPr>
    </w:lvl>
    <w:lvl w:ilvl="6" w:tplc="40090001" w:tentative="1">
      <w:start w:val="1"/>
      <w:numFmt w:val="bullet"/>
      <w:lvlText w:val=""/>
      <w:lvlJc w:val="left"/>
      <w:pPr>
        <w:ind w:left="5479" w:hanging="360"/>
      </w:pPr>
      <w:rPr>
        <w:rFonts w:ascii="Symbol" w:hAnsi="Symbol" w:hint="default"/>
      </w:rPr>
    </w:lvl>
    <w:lvl w:ilvl="7" w:tplc="40090003" w:tentative="1">
      <w:start w:val="1"/>
      <w:numFmt w:val="bullet"/>
      <w:lvlText w:val="o"/>
      <w:lvlJc w:val="left"/>
      <w:pPr>
        <w:ind w:left="6199" w:hanging="360"/>
      </w:pPr>
      <w:rPr>
        <w:rFonts w:ascii="Courier New" w:hAnsi="Courier New" w:cs="Courier New" w:hint="default"/>
      </w:rPr>
    </w:lvl>
    <w:lvl w:ilvl="8" w:tplc="40090005" w:tentative="1">
      <w:start w:val="1"/>
      <w:numFmt w:val="bullet"/>
      <w:lvlText w:val=""/>
      <w:lvlJc w:val="left"/>
      <w:pPr>
        <w:ind w:left="6919" w:hanging="360"/>
      </w:pPr>
      <w:rPr>
        <w:rFonts w:ascii="Wingdings" w:hAnsi="Wingdings" w:hint="default"/>
      </w:rPr>
    </w:lvl>
  </w:abstractNum>
  <w:abstractNum w:abstractNumId="3">
    <w:nsid w:val="209C289C"/>
    <w:multiLevelType w:val="hybridMultilevel"/>
    <w:tmpl w:val="63AC3526"/>
    <w:lvl w:ilvl="0" w:tplc="08090001">
      <w:start w:val="1"/>
      <w:numFmt w:val="bullet"/>
      <w:lvlText w:val=""/>
      <w:lvlJc w:val="left"/>
      <w:pPr>
        <w:ind w:left="1159" w:hanging="360"/>
      </w:pPr>
      <w:rPr>
        <w:rFonts w:ascii="Symbol" w:hAnsi="Symbol" w:hint="default"/>
      </w:rPr>
    </w:lvl>
    <w:lvl w:ilvl="1" w:tplc="08090003" w:tentative="1">
      <w:start w:val="1"/>
      <w:numFmt w:val="bullet"/>
      <w:lvlText w:val="o"/>
      <w:lvlJc w:val="left"/>
      <w:pPr>
        <w:ind w:left="1879" w:hanging="360"/>
      </w:pPr>
      <w:rPr>
        <w:rFonts w:ascii="Courier New" w:hAnsi="Courier New" w:cs="Courier New" w:hint="default"/>
      </w:rPr>
    </w:lvl>
    <w:lvl w:ilvl="2" w:tplc="08090005" w:tentative="1">
      <w:start w:val="1"/>
      <w:numFmt w:val="bullet"/>
      <w:lvlText w:val=""/>
      <w:lvlJc w:val="left"/>
      <w:pPr>
        <w:ind w:left="2599" w:hanging="360"/>
      </w:pPr>
      <w:rPr>
        <w:rFonts w:ascii="Wingdings" w:hAnsi="Wingdings" w:hint="default"/>
      </w:rPr>
    </w:lvl>
    <w:lvl w:ilvl="3" w:tplc="08090001" w:tentative="1">
      <w:start w:val="1"/>
      <w:numFmt w:val="bullet"/>
      <w:lvlText w:val=""/>
      <w:lvlJc w:val="left"/>
      <w:pPr>
        <w:ind w:left="3319" w:hanging="360"/>
      </w:pPr>
      <w:rPr>
        <w:rFonts w:ascii="Symbol" w:hAnsi="Symbol" w:hint="default"/>
      </w:rPr>
    </w:lvl>
    <w:lvl w:ilvl="4" w:tplc="08090003" w:tentative="1">
      <w:start w:val="1"/>
      <w:numFmt w:val="bullet"/>
      <w:lvlText w:val="o"/>
      <w:lvlJc w:val="left"/>
      <w:pPr>
        <w:ind w:left="4039" w:hanging="360"/>
      </w:pPr>
      <w:rPr>
        <w:rFonts w:ascii="Courier New" w:hAnsi="Courier New" w:cs="Courier New" w:hint="default"/>
      </w:rPr>
    </w:lvl>
    <w:lvl w:ilvl="5" w:tplc="08090005" w:tentative="1">
      <w:start w:val="1"/>
      <w:numFmt w:val="bullet"/>
      <w:lvlText w:val=""/>
      <w:lvlJc w:val="left"/>
      <w:pPr>
        <w:ind w:left="4759" w:hanging="360"/>
      </w:pPr>
      <w:rPr>
        <w:rFonts w:ascii="Wingdings" w:hAnsi="Wingdings" w:hint="default"/>
      </w:rPr>
    </w:lvl>
    <w:lvl w:ilvl="6" w:tplc="08090001" w:tentative="1">
      <w:start w:val="1"/>
      <w:numFmt w:val="bullet"/>
      <w:lvlText w:val=""/>
      <w:lvlJc w:val="left"/>
      <w:pPr>
        <w:ind w:left="5479" w:hanging="360"/>
      </w:pPr>
      <w:rPr>
        <w:rFonts w:ascii="Symbol" w:hAnsi="Symbol" w:hint="default"/>
      </w:rPr>
    </w:lvl>
    <w:lvl w:ilvl="7" w:tplc="08090003" w:tentative="1">
      <w:start w:val="1"/>
      <w:numFmt w:val="bullet"/>
      <w:lvlText w:val="o"/>
      <w:lvlJc w:val="left"/>
      <w:pPr>
        <w:ind w:left="6199" w:hanging="360"/>
      </w:pPr>
      <w:rPr>
        <w:rFonts w:ascii="Courier New" w:hAnsi="Courier New" w:cs="Courier New" w:hint="default"/>
      </w:rPr>
    </w:lvl>
    <w:lvl w:ilvl="8" w:tplc="08090005" w:tentative="1">
      <w:start w:val="1"/>
      <w:numFmt w:val="bullet"/>
      <w:lvlText w:val=""/>
      <w:lvlJc w:val="left"/>
      <w:pPr>
        <w:ind w:left="6919" w:hanging="360"/>
      </w:pPr>
      <w:rPr>
        <w:rFonts w:ascii="Wingdings" w:hAnsi="Wingdings" w:hint="default"/>
      </w:rPr>
    </w:lvl>
  </w:abstractNum>
  <w:abstractNum w:abstractNumId="4">
    <w:nsid w:val="38A54F3C"/>
    <w:multiLevelType w:val="hybridMultilevel"/>
    <w:tmpl w:val="D1321D7E"/>
    <w:lvl w:ilvl="0" w:tplc="C95C61EC">
      <w:start w:val="1"/>
      <w:numFmt w:val="bullet"/>
      <w:lvlText w:val=""/>
      <w:lvlJc w:val="left"/>
      <w:pPr>
        <w:ind w:left="1440" w:hanging="360"/>
      </w:pPr>
      <w:rPr>
        <w:rFonts w:ascii="Symbol" w:hAnsi="Symbol" w:hint="default"/>
        <w:color w:val="00B0F0"/>
        <w:u w:val="dottedHeavy" w:color="FF0066"/>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
    <w:nsid w:val="498C4C7F"/>
    <w:multiLevelType w:val="multilevel"/>
    <w:tmpl w:val="00000000"/>
    <w:lvl w:ilvl="0">
      <w:start w:val="6"/>
      <w:numFmt w:val="decimal"/>
      <w:lvlText w:val="%1"/>
      <w:lvlJc w:val="left"/>
      <w:pPr>
        <w:ind w:left="360" w:hanging="360"/>
      </w:pPr>
      <w:rPr>
        <w:rFonts w:hint="default"/>
        <w:sz w:val="26"/>
      </w:rPr>
    </w:lvl>
    <w:lvl w:ilvl="1">
      <w:start w:val="3"/>
      <w:numFmt w:val="decimal"/>
      <w:lvlText w:val="%1.%2"/>
      <w:lvlJc w:val="left"/>
      <w:pPr>
        <w:ind w:left="2062" w:hanging="360"/>
      </w:pPr>
      <w:rPr>
        <w:rFonts w:hint="default"/>
        <w:b/>
        <w:bCs/>
        <w:sz w:val="26"/>
      </w:rPr>
    </w:lvl>
    <w:lvl w:ilvl="2">
      <w:start w:val="1"/>
      <w:numFmt w:val="decimal"/>
      <w:lvlText w:val="%1.%2.%3"/>
      <w:lvlJc w:val="left"/>
      <w:pPr>
        <w:ind w:left="3978" w:hanging="720"/>
      </w:pPr>
      <w:rPr>
        <w:rFonts w:hint="default"/>
        <w:sz w:val="26"/>
      </w:rPr>
    </w:lvl>
    <w:lvl w:ilvl="3">
      <w:start w:val="1"/>
      <w:numFmt w:val="decimal"/>
      <w:lvlText w:val="%1.%2.%3.%4"/>
      <w:lvlJc w:val="left"/>
      <w:pPr>
        <w:ind w:left="5967" w:hanging="1080"/>
      </w:pPr>
      <w:rPr>
        <w:rFonts w:hint="default"/>
        <w:sz w:val="26"/>
      </w:rPr>
    </w:lvl>
    <w:lvl w:ilvl="4">
      <w:start w:val="1"/>
      <w:numFmt w:val="decimal"/>
      <w:lvlText w:val="%1.%2.%3.%4.%5"/>
      <w:lvlJc w:val="left"/>
      <w:pPr>
        <w:ind w:left="7596" w:hanging="1080"/>
      </w:pPr>
      <w:rPr>
        <w:rFonts w:hint="default"/>
        <w:sz w:val="26"/>
      </w:rPr>
    </w:lvl>
    <w:lvl w:ilvl="5">
      <w:start w:val="1"/>
      <w:numFmt w:val="decimal"/>
      <w:lvlText w:val="%1.%2.%3.%4.%5.%6"/>
      <w:lvlJc w:val="left"/>
      <w:pPr>
        <w:ind w:left="9585" w:hanging="1440"/>
      </w:pPr>
      <w:rPr>
        <w:rFonts w:hint="default"/>
        <w:sz w:val="26"/>
      </w:rPr>
    </w:lvl>
    <w:lvl w:ilvl="6">
      <w:start w:val="1"/>
      <w:numFmt w:val="decimal"/>
      <w:lvlText w:val="%1.%2.%3.%4.%5.%6.%7"/>
      <w:lvlJc w:val="left"/>
      <w:pPr>
        <w:ind w:left="11214" w:hanging="1440"/>
      </w:pPr>
      <w:rPr>
        <w:rFonts w:hint="default"/>
        <w:sz w:val="26"/>
      </w:rPr>
    </w:lvl>
    <w:lvl w:ilvl="7">
      <w:start w:val="1"/>
      <w:numFmt w:val="decimal"/>
      <w:lvlText w:val="%1.%2.%3.%4.%5.%6.%7.%8"/>
      <w:lvlJc w:val="left"/>
      <w:pPr>
        <w:ind w:left="13203" w:hanging="1800"/>
      </w:pPr>
      <w:rPr>
        <w:rFonts w:hint="default"/>
        <w:sz w:val="26"/>
      </w:rPr>
    </w:lvl>
    <w:lvl w:ilvl="8">
      <w:start w:val="1"/>
      <w:numFmt w:val="decimal"/>
      <w:lvlText w:val="%1.%2.%3.%4.%5.%6.%7.%8.%9"/>
      <w:lvlJc w:val="left"/>
      <w:pPr>
        <w:ind w:left="15192" w:hanging="2160"/>
      </w:pPr>
      <w:rPr>
        <w:rFonts w:hint="default"/>
        <w:sz w:val="26"/>
      </w:rPr>
    </w:lvl>
  </w:abstractNum>
  <w:abstractNum w:abstractNumId="6">
    <w:nsid w:val="58CA08A3"/>
    <w:multiLevelType w:val="hybridMultilevel"/>
    <w:tmpl w:val="1C960164"/>
    <w:lvl w:ilvl="0" w:tplc="257EC0D6">
      <w:start w:val="1"/>
      <w:numFmt w:val="bullet"/>
      <w:lvlText w:val=""/>
      <w:lvlJc w:val="left"/>
      <w:pPr>
        <w:ind w:left="2502" w:hanging="360"/>
      </w:pPr>
      <w:rPr>
        <w:rFonts w:ascii="Symbol" w:hAnsi="Symbol" w:hint="default"/>
        <w:color w:val="00B0F0"/>
        <w:sz w:val="28"/>
        <w:szCs w:val="28"/>
        <w:u w:val="dottedHeavy" w:color="FF0066"/>
      </w:rPr>
    </w:lvl>
    <w:lvl w:ilvl="1" w:tplc="40090003" w:tentative="1">
      <w:start w:val="1"/>
      <w:numFmt w:val="bullet"/>
      <w:lvlText w:val="o"/>
      <w:lvlJc w:val="left"/>
      <w:pPr>
        <w:ind w:left="2873" w:hanging="360"/>
      </w:pPr>
      <w:rPr>
        <w:rFonts w:ascii="Courier New" w:hAnsi="Courier New" w:cs="Courier New" w:hint="default"/>
      </w:rPr>
    </w:lvl>
    <w:lvl w:ilvl="2" w:tplc="40090005" w:tentative="1">
      <w:start w:val="1"/>
      <w:numFmt w:val="bullet"/>
      <w:lvlText w:val=""/>
      <w:lvlJc w:val="left"/>
      <w:pPr>
        <w:ind w:left="3593" w:hanging="360"/>
      </w:pPr>
      <w:rPr>
        <w:rFonts w:ascii="Wingdings" w:hAnsi="Wingdings" w:hint="default"/>
      </w:rPr>
    </w:lvl>
    <w:lvl w:ilvl="3" w:tplc="40090001" w:tentative="1">
      <w:start w:val="1"/>
      <w:numFmt w:val="bullet"/>
      <w:lvlText w:val=""/>
      <w:lvlJc w:val="left"/>
      <w:pPr>
        <w:ind w:left="4313" w:hanging="360"/>
      </w:pPr>
      <w:rPr>
        <w:rFonts w:ascii="Symbol" w:hAnsi="Symbol" w:hint="default"/>
      </w:rPr>
    </w:lvl>
    <w:lvl w:ilvl="4" w:tplc="40090003" w:tentative="1">
      <w:start w:val="1"/>
      <w:numFmt w:val="bullet"/>
      <w:lvlText w:val="o"/>
      <w:lvlJc w:val="left"/>
      <w:pPr>
        <w:ind w:left="5033" w:hanging="360"/>
      </w:pPr>
      <w:rPr>
        <w:rFonts w:ascii="Courier New" w:hAnsi="Courier New" w:cs="Courier New" w:hint="default"/>
      </w:rPr>
    </w:lvl>
    <w:lvl w:ilvl="5" w:tplc="40090005" w:tentative="1">
      <w:start w:val="1"/>
      <w:numFmt w:val="bullet"/>
      <w:lvlText w:val=""/>
      <w:lvlJc w:val="left"/>
      <w:pPr>
        <w:ind w:left="5753" w:hanging="360"/>
      </w:pPr>
      <w:rPr>
        <w:rFonts w:ascii="Wingdings" w:hAnsi="Wingdings" w:hint="default"/>
      </w:rPr>
    </w:lvl>
    <w:lvl w:ilvl="6" w:tplc="40090001" w:tentative="1">
      <w:start w:val="1"/>
      <w:numFmt w:val="bullet"/>
      <w:lvlText w:val=""/>
      <w:lvlJc w:val="left"/>
      <w:pPr>
        <w:ind w:left="6473" w:hanging="360"/>
      </w:pPr>
      <w:rPr>
        <w:rFonts w:ascii="Symbol" w:hAnsi="Symbol" w:hint="default"/>
      </w:rPr>
    </w:lvl>
    <w:lvl w:ilvl="7" w:tplc="40090003" w:tentative="1">
      <w:start w:val="1"/>
      <w:numFmt w:val="bullet"/>
      <w:lvlText w:val="o"/>
      <w:lvlJc w:val="left"/>
      <w:pPr>
        <w:ind w:left="7193" w:hanging="360"/>
      </w:pPr>
      <w:rPr>
        <w:rFonts w:ascii="Courier New" w:hAnsi="Courier New" w:cs="Courier New" w:hint="default"/>
      </w:rPr>
    </w:lvl>
    <w:lvl w:ilvl="8" w:tplc="40090005" w:tentative="1">
      <w:start w:val="1"/>
      <w:numFmt w:val="bullet"/>
      <w:lvlText w:val=""/>
      <w:lvlJc w:val="left"/>
      <w:pPr>
        <w:ind w:left="7913" w:hanging="360"/>
      </w:pPr>
      <w:rPr>
        <w:rFonts w:ascii="Wingdings" w:hAnsi="Wingdings" w:hint="default"/>
      </w:rPr>
    </w:lvl>
  </w:abstractNum>
  <w:abstractNum w:abstractNumId="7">
    <w:nsid w:val="672074D6"/>
    <w:multiLevelType w:val="hybridMultilevel"/>
    <w:tmpl w:val="1EDE8F9A"/>
    <w:lvl w:ilvl="0" w:tplc="257EC0D6">
      <w:start w:val="1"/>
      <w:numFmt w:val="bullet"/>
      <w:lvlText w:val=""/>
      <w:lvlJc w:val="left"/>
      <w:pPr>
        <w:ind w:left="2502" w:hanging="360"/>
      </w:pPr>
      <w:rPr>
        <w:rFonts w:ascii="Symbol" w:hAnsi="Symbol" w:hint="default"/>
        <w:color w:val="00B0F0"/>
        <w:sz w:val="28"/>
        <w:szCs w:val="28"/>
        <w:u w:val="dottedHeavy" w:color="FF0066"/>
      </w:rPr>
    </w:lvl>
    <w:lvl w:ilvl="1" w:tplc="40090003" w:tentative="1">
      <w:start w:val="1"/>
      <w:numFmt w:val="bullet"/>
      <w:lvlText w:val="o"/>
      <w:lvlJc w:val="left"/>
      <w:pPr>
        <w:ind w:left="2873" w:hanging="360"/>
      </w:pPr>
      <w:rPr>
        <w:rFonts w:ascii="Courier New" w:hAnsi="Courier New" w:cs="Courier New" w:hint="default"/>
      </w:rPr>
    </w:lvl>
    <w:lvl w:ilvl="2" w:tplc="40090005" w:tentative="1">
      <w:start w:val="1"/>
      <w:numFmt w:val="bullet"/>
      <w:lvlText w:val=""/>
      <w:lvlJc w:val="left"/>
      <w:pPr>
        <w:ind w:left="3593" w:hanging="360"/>
      </w:pPr>
      <w:rPr>
        <w:rFonts w:ascii="Wingdings" w:hAnsi="Wingdings" w:hint="default"/>
      </w:rPr>
    </w:lvl>
    <w:lvl w:ilvl="3" w:tplc="40090001" w:tentative="1">
      <w:start w:val="1"/>
      <w:numFmt w:val="bullet"/>
      <w:lvlText w:val=""/>
      <w:lvlJc w:val="left"/>
      <w:pPr>
        <w:ind w:left="4313" w:hanging="360"/>
      </w:pPr>
      <w:rPr>
        <w:rFonts w:ascii="Symbol" w:hAnsi="Symbol" w:hint="default"/>
      </w:rPr>
    </w:lvl>
    <w:lvl w:ilvl="4" w:tplc="40090003" w:tentative="1">
      <w:start w:val="1"/>
      <w:numFmt w:val="bullet"/>
      <w:lvlText w:val="o"/>
      <w:lvlJc w:val="left"/>
      <w:pPr>
        <w:ind w:left="5033" w:hanging="360"/>
      </w:pPr>
      <w:rPr>
        <w:rFonts w:ascii="Courier New" w:hAnsi="Courier New" w:cs="Courier New" w:hint="default"/>
      </w:rPr>
    </w:lvl>
    <w:lvl w:ilvl="5" w:tplc="40090005" w:tentative="1">
      <w:start w:val="1"/>
      <w:numFmt w:val="bullet"/>
      <w:lvlText w:val=""/>
      <w:lvlJc w:val="left"/>
      <w:pPr>
        <w:ind w:left="5753" w:hanging="360"/>
      </w:pPr>
      <w:rPr>
        <w:rFonts w:ascii="Wingdings" w:hAnsi="Wingdings" w:hint="default"/>
      </w:rPr>
    </w:lvl>
    <w:lvl w:ilvl="6" w:tplc="40090001" w:tentative="1">
      <w:start w:val="1"/>
      <w:numFmt w:val="bullet"/>
      <w:lvlText w:val=""/>
      <w:lvlJc w:val="left"/>
      <w:pPr>
        <w:ind w:left="6473" w:hanging="360"/>
      </w:pPr>
      <w:rPr>
        <w:rFonts w:ascii="Symbol" w:hAnsi="Symbol" w:hint="default"/>
      </w:rPr>
    </w:lvl>
    <w:lvl w:ilvl="7" w:tplc="40090003" w:tentative="1">
      <w:start w:val="1"/>
      <w:numFmt w:val="bullet"/>
      <w:lvlText w:val="o"/>
      <w:lvlJc w:val="left"/>
      <w:pPr>
        <w:ind w:left="7193" w:hanging="360"/>
      </w:pPr>
      <w:rPr>
        <w:rFonts w:ascii="Courier New" w:hAnsi="Courier New" w:cs="Courier New" w:hint="default"/>
      </w:rPr>
    </w:lvl>
    <w:lvl w:ilvl="8" w:tplc="40090005" w:tentative="1">
      <w:start w:val="1"/>
      <w:numFmt w:val="bullet"/>
      <w:lvlText w:val=""/>
      <w:lvlJc w:val="left"/>
      <w:pPr>
        <w:ind w:left="7913" w:hanging="360"/>
      </w:pPr>
      <w:rPr>
        <w:rFonts w:ascii="Wingdings" w:hAnsi="Wingdings" w:hint="default"/>
      </w:rPr>
    </w:lvl>
  </w:abstractNum>
  <w:abstractNum w:abstractNumId="8">
    <w:nsid w:val="6E742108"/>
    <w:multiLevelType w:val="hybridMultilevel"/>
    <w:tmpl w:val="0DC468FC"/>
    <w:lvl w:ilvl="0" w:tplc="257EC0D6">
      <w:start w:val="1"/>
      <w:numFmt w:val="bullet"/>
      <w:lvlText w:val=""/>
      <w:lvlJc w:val="left"/>
      <w:pPr>
        <w:ind w:left="1069" w:hanging="360"/>
      </w:pPr>
      <w:rPr>
        <w:rFonts w:ascii="Symbol" w:hAnsi="Symbol" w:hint="default"/>
        <w:color w:val="00B0F0"/>
        <w:sz w:val="28"/>
        <w:szCs w:val="28"/>
        <w:u w:val="dottedHeavy" w:color="FF0066"/>
      </w:rPr>
    </w:lvl>
    <w:lvl w:ilvl="1" w:tplc="40090003" w:tentative="1">
      <w:start w:val="1"/>
      <w:numFmt w:val="bullet"/>
      <w:lvlText w:val="o"/>
      <w:lvlJc w:val="left"/>
      <w:pPr>
        <w:ind w:left="1944" w:hanging="360"/>
      </w:pPr>
      <w:rPr>
        <w:rFonts w:ascii="Courier New" w:hAnsi="Courier New" w:cs="Courier New" w:hint="default"/>
      </w:rPr>
    </w:lvl>
    <w:lvl w:ilvl="2" w:tplc="40090005" w:tentative="1">
      <w:start w:val="1"/>
      <w:numFmt w:val="bullet"/>
      <w:lvlText w:val=""/>
      <w:lvlJc w:val="left"/>
      <w:pPr>
        <w:ind w:left="2664" w:hanging="360"/>
      </w:pPr>
      <w:rPr>
        <w:rFonts w:ascii="Wingdings" w:hAnsi="Wingdings" w:hint="default"/>
      </w:rPr>
    </w:lvl>
    <w:lvl w:ilvl="3" w:tplc="40090001" w:tentative="1">
      <w:start w:val="1"/>
      <w:numFmt w:val="bullet"/>
      <w:lvlText w:val=""/>
      <w:lvlJc w:val="left"/>
      <w:pPr>
        <w:ind w:left="3384" w:hanging="360"/>
      </w:pPr>
      <w:rPr>
        <w:rFonts w:ascii="Symbol" w:hAnsi="Symbol" w:hint="default"/>
      </w:rPr>
    </w:lvl>
    <w:lvl w:ilvl="4" w:tplc="40090003" w:tentative="1">
      <w:start w:val="1"/>
      <w:numFmt w:val="bullet"/>
      <w:lvlText w:val="o"/>
      <w:lvlJc w:val="left"/>
      <w:pPr>
        <w:ind w:left="4104" w:hanging="360"/>
      </w:pPr>
      <w:rPr>
        <w:rFonts w:ascii="Courier New" w:hAnsi="Courier New" w:cs="Courier New" w:hint="default"/>
      </w:rPr>
    </w:lvl>
    <w:lvl w:ilvl="5" w:tplc="40090005" w:tentative="1">
      <w:start w:val="1"/>
      <w:numFmt w:val="bullet"/>
      <w:lvlText w:val=""/>
      <w:lvlJc w:val="left"/>
      <w:pPr>
        <w:ind w:left="4824" w:hanging="360"/>
      </w:pPr>
      <w:rPr>
        <w:rFonts w:ascii="Wingdings" w:hAnsi="Wingdings" w:hint="default"/>
      </w:rPr>
    </w:lvl>
    <w:lvl w:ilvl="6" w:tplc="40090001" w:tentative="1">
      <w:start w:val="1"/>
      <w:numFmt w:val="bullet"/>
      <w:lvlText w:val=""/>
      <w:lvlJc w:val="left"/>
      <w:pPr>
        <w:ind w:left="5544" w:hanging="360"/>
      </w:pPr>
      <w:rPr>
        <w:rFonts w:ascii="Symbol" w:hAnsi="Symbol" w:hint="default"/>
      </w:rPr>
    </w:lvl>
    <w:lvl w:ilvl="7" w:tplc="40090003" w:tentative="1">
      <w:start w:val="1"/>
      <w:numFmt w:val="bullet"/>
      <w:lvlText w:val="o"/>
      <w:lvlJc w:val="left"/>
      <w:pPr>
        <w:ind w:left="6264" w:hanging="360"/>
      </w:pPr>
      <w:rPr>
        <w:rFonts w:ascii="Courier New" w:hAnsi="Courier New" w:cs="Courier New" w:hint="default"/>
      </w:rPr>
    </w:lvl>
    <w:lvl w:ilvl="8" w:tplc="40090005" w:tentative="1">
      <w:start w:val="1"/>
      <w:numFmt w:val="bullet"/>
      <w:lvlText w:val=""/>
      <w:lvlJc w:val="left"/>
      <w:pPr>
        <w:ind w:left="6984" w:hanging="360"/>
      </w:pPr>
      <w:rPr>
        <w:rFonts w:ascii="Wingdings" w:hAnsi="Wingdings" w:hint="default"/>
      </w:rPr>
    </w:lvl>
  </w:abstractNum>
  <w:abstractNum w:abstractNumId="9">
    <w:nsid w:val="6F112112"/>
    <w:multiLevelType w:val="hybridMultilevel"/>
    <w:tmpl w:val="EBF0FE88"/>
    <w:lvl w:ilvl="0" w:tplc="257EC0D6">
      <w:start w:val="1"/>
      <w:numFmt w:val="bullet"/>
      <w:lvlText w:val=""/>
      <w:lvlJc w:val="left"/>
      <w:pPr>
        <w:ind w:left="1069" w:hanging="360"/>
      </w:pPr>
      <w:rPr>
        <w:rFonts w:ascii="Symbol" w:hAnsi="Symbol" w:hint="default"/>
        <w:color w:val="00B0F0"/>
        <w:sz w:val="28"/>
        <w:szCs w:val="28"/>
        <w:u w:val="dottedHeavy" w:color="FF0066"/>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nsid w:val="7A381399"/>
    <w:multiLevelType w:val="hybridMultilevel"/>
    <w:tmpl w:val="048A86B8"/>
    <w:lvl w:ilvl="0" w:tplc="257EC0D6">
      <w:start w:val="1"/>
      <w:numFmt w:val="bullet"/>
      <w:lvlText w:val=""/>
      <w:lvlJc w:val="left"/>
      <w:pPr>
        <w:ind w:left="2502" w:hanging="360"/>
      </w:pPr>
      <w:rPr>
        <w:rFonts w:ascii="Symbol" w:hAnsi="Symbol" w:hint="default"/>
        <w:color w:val="00B0F0"/>
        <w:sz w:val="28"/>
        <w:szCs w:val="28"/>
        <w:u w:val="dottedHeavy" w:color="FF0066"/>
      </w:rPr>
    </w:lvl>
    <w:lvl w:ilvl="1" w:tplc="40090003" w:tentative="1">
      <w:start w:val="1"/>
      <w:numFmt w:val="bullet"/>
      <w:lvlText w:val="o"/>
      <w:lvlJc w:val="left"/>
      <w:pPr>
        <w:ind w:left="2873" w:hanging="360"/>
      </w:pPr>
      <w:rPr>
        <w:rFonts w:ascii="Courier New" w:hAnsi="Courier New" w:cs="Courier New" w:hint="default"/>
      </w:rPr>
    </w:lvl>
    <w:lvl w:ilvl="2" w:tplc="40090005" w:tentative="1">
      <w:start w:val="1"/>
      <w:numFmt w:val="bullet"/>
      <w:lvlText w:val=""/>
      <w:lvlJc w:val="left"/>
      <w:pPr>
        <w:ind w:left="3593" w:hanging="360"/>
      </w:pPr>
      <w:rPr>
        <w:rFonts w:ascii="Wingdings" w:hAnsi="Wingdings" w:hint="default"/>
      </w:rPr>
    </w:lvl>
    <w:lvl w:ilvl="3" w:tplc="40090001" w:tentative="1">
      <w:start w:val="1"/>
      <w:numFmt w:val="bullet"/>
      <w:lvlText w:val=""/>
      <w:lvlJc w:val="left"/>
      <w:pPr>
        <w:ind w:left="4313" w:hanging="360"/>
      </w:pPr>
      <w:rPr>
        <w:rFonts w:ascii="Symbol" w:hAnsi="Symbol" w:hint="default"/>
      </w:rPr>
    </w:lvl>
    <w:lvl w:ilvl="4" w:tplc="40090003" w:tentative="1">
      <w:start w:val="1"/>
      <w:numFmt w:val="bullet"/>
      <w:lvlText w:val="o"/>
      <w:lvlJc w:val="left"/>
      <w:pPr>
        <w:ind w:left="5033" w:hanging="360"/>
      </w:pPr>
      <w:rPr>
        <w:rFonts w:ascii="Courier New" w:hAnsi="Courier New" w:cs="Courier New" w:hint="default"/>
      </w:rPr>
    </w:lvl>
    <w:lvl w:ilvl="5" w:tplc="40090005" w:tentative="1">
      <w:start w:val="1"/>
      <w:numFmt w:val="bullet"/>
      <w:lvlText w:val=""/>
      <w:lvlJc w:val="left"/>
      <w:pPr>
        <w:ind w:left="5753" w:hanging="360"/>
      </w:pPr>
      <w:rPr>
        <w:rFonts w:ascii="Wingdings" w:hAnsi="Wingdings" w:hint="default"/>
      </w:rPr>
    </w:lvl>
    <w:lvl w:ilvl="6" w:tplc="40090001" w:tentative="1">
      <w:start w:val="1"/>
      <w:numFmt w:val="bullet"/>
      <w:lvlText w:val=""/>
      <w:lvlJc w:val="left"/>
      <w:pPr>
        <w:ind w:left="6473" w:hanging="360"/>
      </w:pPr>
      <w:rPr>
        <w:rFonts w:ascii="Symbol" w:hAnsi="Symbol" w:hint="default"/>
      </w:rPr>
    </w:lvl>
    <w:lvl w:ilvl="7" w:tplc="40090003" w:tentative="1">
      <w:start w:val="1"/>
      <w:numFmt w:val="bullet"/>
      <w:lvlText w:val="o"/>
      <w:lvlJc w:val="left"/>
      <w:pPr>
        <w:ind w:left="7193" w:hanging="360"/>
      </w:pPr>
      <w:rPr>
        <w:rFonts w:ascii="Courier New" w:hAnsi="Courier New" w:cs="Courier New" w:hint="default"/>
      </w:rPr>
    </w:lvl>
    <w:lvl w:ilvl="8" w:tplc="40090005" w:tentative="1">
      <w:start w:val="1"/>
      <w:numFmt w:val="bullet"/>
      <w:lvlText w:val=""/>
      <w:lvlJc w:val="left"/>
      <w:pPr>
        <w:ind w:left="7913" w:hanging="360"/>
      </w:pPr>
      <w:rPr>
        <w:rFonts w:ascii="Wingdings" w:hAnsi="Wingdings" w:hint="default"/>
      </w:rPr>
    </w:lvl>
  </w:abstractNum>
  <w:num w:numId="1">
    <w:abstractNumId w:val="1"/>
  </w:num>
  <w:num w:numId="2">
    <w:abstractNumId w:val="5"/>
  </w:num>
  <w:num w:numId="3">
    <w:abstractNumId w:val="0"/>
  </w:num>
  <w:num w:numId="4">
    <w:abstractNumId w:val="8"/>
  </w:num>
  <w:num w:numId="5">
    <w:abstractNumId w:val="2"/>
  </w:num>
  <w:num w:numId="6">
    <w:abstractNumId w:val="4"/>
  </w:num>
  <w:num w:numId="7">
    <w:abstractNumId w:val="7"/>
  </w:num>
  <w:num w:numId="8">
    <w:abstractNumId w:val="9"/>
  </w:num>
  <w:num w:numId="9">
    <w:abstractNumId w:val="6"/>
  </w:num>
  <w:num w:numId="10">
    <w:abstractNumId w:val="10"/>
  </w:num>
  <w:num w:numId="11">
    <w:abstractNumId w:val="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8"/>
  <w:proofState w:spelling="clean" w:grammar="clean"/>
  <w:revisionView w:markup="0"/>
  <w:defaultTabStop w:val="720"/>
  <w:evenAndOddHeaders/>
  <w:noPunctuationKerning/>
  <w:characterSpacingControl w:val="doNotCompress"/>
  <w:hdrShapeDefaults>
    <o:shapedefaults v:ext="edit" spidmax="2137"/>
    <o:shapelayout v:ext="edit">
      <o:idmap v:ext="edit" data="2"/>
    </o:shapelayout>
  </w:hdrShapeDefaults>
  <w:footnotePr>
    <w:footnote w:id="0"/>
    <w:footnote w:id="1"/>
    <w:footnote w:id="2"/>
  </w:footnotePr>
  <w:endnotePr>
    <w:endnote w:id="0"/>
    <w:endnote w:id="1"/>
    <w:endnote w:id="2"/>
  </w:endnotePr>
  <w:compat>
    <w:doNotExpandShiftReturn/>
    <w:useFELayout/>
  </w:compat>
  <w:rsids>
    <w:rsidRoot w:val="00836360"/>
    <w:rsid w:val="00005B2B"/>
    <w:rsid w:val="000270C5"/>
    <w:rsid w:val="000B21F5"/>
    <w:rsid w:val="000D34B3"/>
    <w:rsid w:val="000D5176"/>
    <w:rsid w:val="000D7ED6"/>
    <w:rsid w:val="000E241C"/>
    <w:rsid w:val="000E34E0"/>
    <w:rsid w:val="001408A5"/>
    <w:rsid w:val="00143CA1"/>
    <w:rsid w:val="00143F0E"/>
    <w:rsid w:val="0015736D"/>
    <w:rsid w:val="00160C46"/>
    <w:rsid w:val="00161D06"/>
    <w:rsid w:val="001952E3"/>
    <w:rsid w:val="001966CD"/>
    <w:rsid w:val="00210B9D"/>
    <w:rsid w:val="002174C6"/>
    <w:rsid w:val="002256FE"/>
    <w:rsid w:val="002610C6"/>
    <w:rsid w:val="00273F48"/>
    <w:rsid w:val="002A6C9C"/>
    <w:rsid w:val="002B24DA"/>
    <w:rsid w:val="002E2A69"/>
    <w:rsid w:val="00320263"/>
    <w:rsid w:val="003229B1"/>
    <w:rsid w:val="003238BF"/>
    <w:rsid w:val="00336A6E"/>
    <w:rsid w:val="003B5B84"/>
    <w:rsid w:val="003B7EF8"/>
    <w:rsid w:val="003D2ED4"/>
    <w:rsid w:val="00423839"/>
    <w:rsid w:val="00434C7D"/>
    <w:rsid w:val="00443003"/>
    <w:rsid w:val="00445E31"/>
    <w:rsid w:val="00494F1B"/>
    <w:rsid w:val="004C015A"/>
    <w:rsid w:val="004C3A7F"/>
    <w:rsid w:val="004D37DD"/>
    <w:rsid w:val="004E5683"/>
    <w:rsid w:val="00501477"/>
    <w:rsid w:val="00543EE0"/>
    <w:rsid w:val="0055369A"/>
    <w:rsid w:val="005C3EF6"/>
    <w:rsid w:val="005C7D5A"/>
    <w:rsid w:val="005E76DB"/>
    <w:rsid w:val="00600B55"/>
    <w:rsid w:val="00605E67"/>
    <w:rsid w:val="006458CA"/>
    <w:rsid w:val="006D14FD"/>
    <w:rsid w:val="006D2547"/>
    <w:rsid w:val="006E3D20"/>
    <w:rsid w:val="007443C2"/>
    <w:rsid w:val="00746BFC"/>
    <w:rsid w:val="00764017"/>
    <w:rsid w:val="0079252D"/>
    <w:rsid w:val="007D63F2"/>
    <w:rsid w:val="007F6D06"/>
    <w:rsid w:val="008220DC"/>
    <w:rsid w:val="00825B95"/>
    <w:rsid w:val="00826163"/>
    <w:rsid w:val="00836360"/>
    <w:rsid w:val="008446EC"/>
    <w:rsid w:val="00863F37"/>
    <w:rsid w:val="0089202F"/>
    <w:rsid w:val="008B1087"/>
    <w:rsid w:val="008D7800"/>
    <w:rsid w:val="00900178"/>
    <w:rsid w:val="00920B25"/>
    <w:rsid w:val="0092389D"/>
    <w:rsid w:val="009313E9"/>
    <w:rsid w:val="00963428"/>
    <w:rsid w:val="0099522F"/>
    <w:rsid w:val="00996252"/>
    <w:rsid w:val="009A7651"/>
    <w:rsid w:val="009D38FC"/>
    <w:rsid w:val="00A935AA"/>
    <w:rsid w:val="00AE1AD4"/>
    <w:rsid w:val="00AE7C67"/>
    <w:rsid w:val="00AF14E5"/>
    <w:rsid w:val="00AF2550"/>
    <w:rsid w:val="00B12998"/>
    <w:rsid w:val="00B30488"/>
    <w:rsid w:val="00B5572C"/>
    <w:rsid w:val="00B577B0"/>
    <w:rsid w:val="00C11EFD"/>
    <w:rsid w:val="00C20CB3"/>
    <w:rsid w:val="00C2442D"/>
    <w:rsid w:val="00C4388F"/>
    <w:rsid w:val="00C612FC"/>
    <w:rsid w:val="00C943D4"/>
    <w:rsid w:val="00CD7A8D"/>
    <w:rsid w:val="00D02919"/>
    <w:rsid w:val="00D04E21"/>
    <w:rsid w:val="00D15D98"/>
    <w:rsid w:val="00D271EB"/>
    <w:rsid w:val="00D32A68"/>
    <w:rsid w:val="00D541CB"/>
    <w:rsid w:val="00D82673"/>
    <w:rsid w:val="00D876B6"/>
    <w:rsid w:val="00DA7C45"/>
    <w:rsid w:val="00DD5180"/>
    <w:rsid w:val="00DE5EC6"/>
    <w:rsid w:val="00DF158D"/>
    <w:rsid w:val="00DF76F6"/>
    <w:rsid w:val="00E21551"/>
    <w:rsid w:val="00E236FB"/>
    <w:rsid w:val="00E30D52"/>
    <w:rsid w:val="00E5208F"/>
    <w:rsid w:val="00E670BB"/>
    <w:rsid w:val="00E92393"/>
    <w:rsid w:val="00EA0491"/>
    <w:rsid w:val="00EA3281"/>
    <w:rsid w:val="00ED2B0B"/>
    <w:rsid w:val="00F228DC"/>
    <w:rsid w:val="00F4151A"/>
    <w:rsid w:val="00F42A0A"/>
    <w:rsid w:val="00F53506"/>
    <w:rsid w:val="00F55F97"/>
    <w:rsid w:val="00F76B5E"/>
    <w:rsid w:val="00F8431C"/>
    <w:rsid w:val="00FA381F"/>
    <w:rsid w:val="00FB192A"/>
    <w:rsid w:val="33D96139"/>
    <w:rsid w:val="4B8B162C"/>
  </w:rsids>
  <m:mathPr>
    <m:mathFont m:val="Cambria Math"/>
    <m:brkBin m:val="before"/>
    <m:brkBinSub m:val="--"/>
    <m:smallFrac/>
    <m:dispDef/>
    <m:lMargin m:val="0"/>
    <m:rMargin m:val="0"/>
    <m:defJc m:val="centerGroup"/>
    <m:wrapIndent m:val="1440"/>
    <m:intLim m:val="subSup"/>
    <m:naryLim m:val="undOvr"/>
  </m:mathPr>
  <w:themeFontLang w:val="en-IN" w:eastAsia="zh-CN" w:bidi="mr-IN"/>
  <w:clrSchemeMapping w:bg1="light1" w:t1="dark1" w:bg2="light2" w:t2="dark2" w:accent1="accent1" w:accent2="accent2" w:accent3="accent3" w:accent4="accent4" w:accent5="accent5" w:accent6="accent6" w:hyperlink="hyperlink" w:followedHyperlink="followedHyperlink"/>
  <w:shapeDefaults>
    <o:shapedefaults v:ext="edit" spidmax="2137"/>
    <o:shapelayout v:ext="edit">
      <o:idmap v:ext="edit" data="1"/>
      <o:rules v:ext="edit">
        <o:r id="V:Rule1" type="connector" idref="#Straight Arrow Connector 83"/>
        <o:r id="V:Rule2" type="connector" idref="#Straight Arrow Connector 500"/>
        <o:r id="V:Rule3" type="connector" idref="#Straight Arrow Connector 497"/>
        <o:r id="V:Rule4" type="connector" idref="#Connector: Elbow 499"/>
        <o:r id="V:Rule5" type="connector" idref="#Straight Arrow Connector 460"/>
        <o:r id="V:Rule6" type="connector" idref="#Straight Arrow Connector 463"/>
        <o:r id="V:Rule7" type="connector" idref="#Straight Arrow Connector 501"/>
        <o:r id="V:Rule8" type="connector" idref="#Connector: Elbow 502"/>
        <o:r id="V:Rule9" type="connector" idref="#Straight Arrow Connector 76"/>
        <o:r id="V:Rule10" type="connector" idref="#Straight Arrow Connector 78"/>
        <o:r id="V:Rule11" type="connector" idref="#Straight Arrow Connector 77"/>
        <o:r id="V:Rule12" type="connector" idref="#Straight Arrow Connector 73"/>
        <o:r id="V:Rule13" type="connector" idref="#Straight Arrow Connector 74"/>
        <o:r id="V:Rule14" type="connector" idref="#Straight Arrow Connector 511"/>
        <o:r id="V:Rule15" type="connector" idref="#Straight Arrow Connector 93"/>
        <o:r id="V:Rule16" type="connector" idref="#Straight Arrow Connector 95"/>
        <o:r id="V:Rule17" type="connector" idref="#Straight Arrow Connector 98"/>
        <o:r id="V:Rule18" type="connector" idref="#Straight Arrow Connector 105"/>
        <o:r id="V:Rule19" type="connector" idref="#Straight Arrow Connector 451"/>
        <o:r id="V:Rule20" type="connector" idref="#Straight Arrow Connector 455"/>
        <o:r id="V:Rule21" type="connector" idref="#Straight Arrow Connector 458"/>
        <o:r id="V:Rule22" type="connector" idref="#Straight Arrow Connector 468"/>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SimSun" w:hAnsi="Times New Roman" w:cs="Times New Roman"/>
        <w:lang w:val="en-IN" w:eastAsia="en-IN" w:bidi="hi-IN"/>
      </w:rPr>
    </w:rPrDefault>
    <w:pPrDefault/>
  </w:docDefaults>
  <w:latentStyles w:defLockedState="0" w:defUIPriority="0" w:defSemiHidden="0" w:defUnhideWhenUsed="0" w:defQFormat="0" w:count="267">
    <w:lsdException w:name="Normal" w:qFormat="1"/>
    <w:lsdException w:name="heading 1" w:uiPriority="9" w:qFormat="1"/>
    <w:lsdException w:name="heading 2" w:uiPriority="9" w:qFormat="1"/>
    <w:lsdException w:name="heading 3" w:uiPriority="9" w:qFormat="1"/>
    <w:lsdException w:name="heading 4" w:uiPriority="9"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uiPriority="10" w:qFormat="1"/>
    <w:lsdException w:name="Default Paragraph Font" w:uiPriority="1"/>
    <w:lsdException w:name="Subtitle" w:uiPriority="11" w:qFormat="1"/>
    <w:lsdException w:name="Hyperlink" w:uiPriority="99" w:qFormat="1"/>
    <w:lsdException w:name="Strong" w:uiPriority="22" w:qFormat="1"/>
    <w:lsdException w:name="Emphasis" w:qFormat="1"/>
    <w:lsdException w:name="HTML Top of Form" w:semiHidden="1" w:uiPriority="99" w:unhideWhenUsed="1"/>
    <w:lsdException w:name="HTML Bottom of Form" w:semiHidden="1" w:uiPriority="99" w:unhideWhenUsed="1"/>
    <w:lsdException w:name="Normal (Web)" w:uiPriority="99" w:qFormat="1"/>
    <w:lsdException w:name="HTML Code" w:uiPriority="99" w:qFormat="1"/>
    <w:lsdException w:name="HTML Preformatted" w:uiPriority="99" w:qFormat="1"/>
    <w:lsdException w:name="HTML Variable" w:semiHidden="1" w:unhideWhenUsed="1"/>
    <w:lsdException w:name="Normal Table" w:semiHidden="1" w:uiPriority="99"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0B21F5"/>
    <w:pPr>
      <w:spacing w:after="3" w:line="248" w:lineRule="auto"/>
      <w:ind w:left="1443" w:hanging="10"/>
      <w:jc w:val="both"/>
    </w:pPr>
    <w:rPr>
      <w:rFonts w:eastAsia="Times New Roman"/>
      <w:color w:val="000000"/>
      <w:sz w:val="28"/>
      <w:szCs w:val="22"/>
      <w:lang w:bidi="ar-SA"/>
    </w:rPr>
  </w:style>
  <w:style w:type="paragraph" w:styleId="Heading1">
    <w:name w:val="heading 1"/>
    <w:next w:val="Normal"/>
    <w:link w:val="Heading1Char"/>
    <w:uiPriority w:val="9"/>
    <w:qFormat/>
    <w:rsid w:val="000B21F5"/>
    <w:pPr>
      <w:keepNext/>
      <w:keepLines/>
      <w:spacing w:after="161" w:line="234" w:lineRule="auto"/>
      <w:ind w:left="1759" w:right="1464" w:hanging="1759"/>
      <w:outlineLvl w:val="0"/>
    </w:pPr>
    <w:rPr>
      <w:rFonts w:eastAsia="Times New Roman"/>
      <w:b/>
      <w:color w:val="000000"/>
      <w:sz w:val="56"/>
      <w:szCs w:val="22"/>
      <w:lang w:bidi="ar-SA"/>
    </w:rPr>
  </w:style>
  <w:style w:type="paragraph" w:styleId="Heading2">
    <w:name w:val="heading 2"/>
    <w:next w:val="Normal"/>
    <w:link w:val="Heading2Char"/>
    <w:uiPriority w:val="9"/>
    <w:qFormat/>
    <w:rsid w:val="000B21F5"/>
    <w:pPr>
      <w:keepNext/>
      <w:keepLines/>
      <w:spacing w:line="259" w:lineRule="auto"/>
      <w:ind w:left="3356" w:hanging="10"/>
      <w:outlineLvl w:val="1"/>
    </w:pPr>
    <w:rPr>
      <w:rFonts w:eastAsia="Times New Roman"/>
      <w:b/>
      <w:color w:val="000000"/>
      <w:sz w:val="28"/>
      <w:szCs w:val="22"/>
      <w:lang w:bidi="ar-SA"/>
    </w:rPr>
  </w:style>
  <w:style w:type="paragraph" w:styleId="Heading3">
    <w:name w:val="heading 3"/>
    <w:next w:val="Normal"/>
    <w:link w:val="Heading3Char"/>
    <w:uiPriority w:val="9"/>
    <w:qFormat/>
    <w:rsid w:val="000B21F5"/>
    <w:pPr>
      <w:keepNext/>
      <w:keepLines/>
      <w:spacing w:line="259" w:lineRule="auto"/>
      <w:ind w:left="3356" w:hanging="10"/>
      <w:outlineLvl w:val="2"/>
    </w:pPr>
    <w:rPr>
      <w:rFonts w:eastAsia="Times New Roman"/>
      <w:b/>
      <w:color w:val="000000"/>
      <w:sz w:val="28"/>
      <w:szCs w:val="22"/>
      <w:lang w:bidi="ar-SA"/>
    </w:rPr>
  </w:style>
  <w:style w:type="paragraph" w:styleId="Heading4">
    <w:name w:val="heading 4"/>
    <w:next w:val="Normal"/>
    <w:link w:val="Heading4Char"/>
    <w:uiPriority w:val="9"/>
    <w:qFormat/>
    <w:rsid w:val="000B21F5"/>
    <w:pPr>
      <w:keepNext/>
      <w:keepLines/>
      <w:spacing w:line="259" w:lineRule="auto"/>
      <w:ind w:left="3356" w:hanging="10"/>
      <w:outlineLvl w:val="3"/>
    </w:pPr>
    <w:rPr>
      <w:rFonts w:eastAsia="Times New Roman"/>
      <w:b/>
      <w:color w:val="000000"/>
      <w:sz w:val="28"/>
      <w:szCs w:val="22"/>
      <w:lang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TMLCode">
    <w:name w:val="HTML Code"/>
    <w:basedOn w:val="DefaultParagraphFont"/>
    <w:uiPriority w:val="99"/>
    <w:qFormat/>
    <w:rsid w:val="000B21F5"/>
    <w:rPr>
      <w:rFonts w:ascii="Courier New" w:eastAsia="Times New Roman" w:hAnsi="Courier New" w:cs="Courier New"/>
      <w:sz w:val="20"/>
      <w:szCs w:val="20"/>
    </w:rPr>
  </w:style>
  <w:style w:type="paragraph" w:styleId="HTMLPreformatted">
    <w:name w:val="HTML Preformatted"/>
    <w:basedOn w:val="Normal"/>
    <w:link w:val="HTMLPreformattedChar"/>
    <w:uiPriority w:val="99"/>
    <w:qFormat/>
    <w:rsid w:val="000B21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pPr>
    <w:rPr>
      <w:rFonts w:ascii="Courier New" w:hAnsi="Courier New" w:cs="Courier New"/>
      <w:color w:val="auto"/>
      <w:sz w:val="20"/>
      <w:szCs w:val="20"/>
    </w:rPr>
  </w:style>
  <w:style w:type="character" w:styleId="Hyperlink">
    <w:name w:val="Hyperlink"/>
    <w:basedOn w:val="DefaultParagraphFont"/>
    <w:uiPriority w:val="99"/>
    <w:qFormat/>
    <w:rsid w:val="000B21F5"/>
    <w:rPr>
      <w:color w:val="0563C1"/>
      <w:u w:val="single"/>
    </w:rPr>
  </w:style>
  <w:style w:type="paragraph" w:styleId="NormalWeb">
    <w:name w:val="Normal (Web)"/>
    <w:basedOn w:val="Normal"/>
    <w:uiPriority w:val="99"/>
    <w:qFormat/>
    <w:rsid w:val="000B21F5"/>
    <w:pPr>
      <w:spacing w:before="100" w:beforeAutospacing="1" w:after="100" w:afterAutospacing="1" w:line="240" w:lineRule="auto"/>
      <w:ind w:left="0" w:firstLine="0"/>
      <w:jc w:val="left"/>
    </w:pPr>
    <w:rPr>
      <w:color w:val="auto"/>
      <w:sz w:val="24"/>
      <w:szCs w:val="24"/>
    </w:rPr>
  </w:style>
  <w:style w:type="character" w:styleId="Strong">
    <w:name w:val="Strong"/>
    <w:basedOn w:val="DefaultParagraphFont"/>
    <w:uiPriority w:val="22"/>
    <w:qFormat/>
    <w:rsid w:val="000B21F5"/>
    <w:rPr>
      <w:b/>
      <w:bCs/>
    </w:rPr>
  </w:style>
  <w:style w:type="character" w:customStyle="1" w:styleId="Heading1Char">
    <w:name w:val="Heading 1 Char"/>
    <w:link w:val="Heading1"/>
    <w:qFormat/>
    <w:rsid w:val="000B21F5"/>
    <w:rPr>
      <w:rFonts w:ascii="Times New Roman" w:eastAsia="Times New Roman" w:hAnsi="Times New Roman" w:cs="Times New Roman"/>
      <w:b/>
      <w:color w:val="000000"/>
      <w:sz w:val="56"/>
    </w:rPr>
  </w:style>
  <w:style w:type="character" w:customStyle="1" w:styleId="Heading4Char">
    <w:name w:val="Heading 4 Char"/>
    <w:link w:val="Heading4"/>
    <w:qFormat/>
    <w:rsid w:val="000B21F5"/>
    <w:rPr>
      <w:rFonts w:ascii="Times New Roman" w:eastAsia="Times New Roman" w:hAnsi="Times New Roman" w:cs="Times New Roman"/>
      <w:b/>
      <w:color w:val="000000"/>
      <w:sz w:val="28"/>
    </w:rPr>
  </w:style>
  <w:style w:type="character" w:customStyle="1" w:styleId="Heading3Char">
    <w:name w:val="Heading 3 Char"/>
    <w:link w:val="Heading3"/>
    <w:uiPriority w:val="9"/>
    <w:qFormat/>
    <w:rsid w:val="000B21F5"/>
    <w:rPr>
      <w:rFonts w:ascii="Times New Roman" w:eastAsia="Times New Roman" w:hAnsi="Times New Roman" w:cs="Times New Roman"/>
      <w:b/>
      <w:color w:val="000000"/>
      <w:sz w:val="28"/>
    </w:rPr>
  </w:style>
  <w:style w:type="character" w:customStyle="1" w:styleId="Heading2Char">
    <w:name w:val="Heading 2 Char"/>
    <w:link w:val="Heading2"/>
    <w:qFormat/>
    <w:rsid w:val="000B21F5"/>
    <w:rPr>
      <w:rFonts w:ascii="Times New Roman" w:eastAsia="Times New Roman" w:hAnsi="Times New Roman" w:cs="Times New Roman"/>
      <w:b/>
      <w:color w:val="000000"/>
      <w:sz w:val="28"/>
    </w:rPr>
  </w:style>
  <w:style w:type="table" w:customStyle="1" w:styleId="TableGrid">
    <w:name w:val="TableGrid"/>
    <w:rsid w:val="000B21F5"/>
    <w:tblPr>
      <w:tblCellMar>
        <w:top w:w="0" w:type="dxa"/>
        <w:left w:w="0" w:type="dxa"/>
        <w:bottom w:w="0" w:type="dxa"/>
        <w:right w:w="0" w:type="dxa"/>
      </w:tblCellMar>
    </w:tblPr>
  </w:style>
  <w:style w:type="paragraph" w:styleId="ListParagraph">
    <w:name w:val="List Paragraph"/>
    <w:basedOn w:val="Normal"/>
    <w:uiPriority w:val="34"/>
    <w:qFormat/>
    <w:rsid w:val="000B21F5"/>
    <w:pPr>
      <w:widowControl w:val="0"/>
      <w:autoSpaceDE w:val="0"/>
      <w:autoSpaceDN w:val="0"/>
      <w:spacing w:after="0" w:line="240" w:lineRule="auto"/>
      <w:ind w:left="1761" w:hanging="361"/>
      <w:jc w:val="left"/>
    </w:pPr>
    <w:rPr>
      <w:color w:val="auto"/>
      <w:sz w:val="22"/>
      <w:lang w:val="en-US" w:eastAsia="en-US"/>
    </w:rPr>
  </w:style>
  <w:style w:type="paragraph" w:customStyle="1" w:styleId="va-top">
    <w:name w:val="va-top"/>
    <w:basedOn w:val="Normal"/>
    <w:qFormat/>
    <w:rsid w:val="000B21F5"/>
    <w:pPr>
      <w:spacing w:before="100" w:beforeAutospacing="1" w:after="100" w:afterAutospacing="1" w:line="240" w:lineRule="auto"/>
      <w:ind w:left="0" w:firstLine="0"/>
      <w:jc w:val="left"/>
    </w:pPr>
    <w:rPr>
      <w:color w:val="auto"/>
      <w:sz w:val="24"/>
      <w:szCs w:val="24"/>
    </w:rPr>
  </w:style>
  <w:style w:type="character" w:customStyle="1" w:styleId="HTMLPreformattedChar">
    <w:name w:val="HTML Preformatted Char"/>
    <w:basedOn w:val="DefaultParagraphFont"/>
    <w:link w:val="HTMLPreformatted"/>
    <w:uiPriority w:val="99"/>
    <w:qFormat/>
    <w:rsid w:val="000B21F5"/>
    <w:rPr>
      <w:rFonts w:ascii="Courier New" w:eastAsia="Times New Roman" w:hAnsi="Courier New" w:cs="Courier New"/>
      <w:sz w:val="20"/>
      <w:szCs w:val="20"/>
    </w:rPr>
  </w:style>
  <w:style w:type="character" w:customStyle="1" w:styleId="pre">
    <w:name w:val="pre"/>
    <w:basedOn w:val="DefaultParagraphFont"/>
    <w:qFormat/>
    <w:rsid w:val="000B21F5"/>
  </w:style>
  <w:style w:type="character" w:customStyle="1" w:styleId="UnresolvedMention1">
    <w:name w:val="Unresolved Mention1"/>
    <w:basedOn w:val="DefaultParagraphFont"/>
    <w:uiPriority w:val="99"/>
    <w:qFormat/>
    <w:rsid w:val="000B21F5"/>
    <w:rPr>
      <w:color w:val="605E5C"/>
      <w:shd w:val="clear" w:color="auto" w:fill="E1DFDD"/>
    </w:rPr>
  </w:style>
  <w:style w:type="character" w:customStyle="1" w:styleId="a-size-extra-large">
    <w:name w:val="a-size-extra-large"/>
    <w:basedOn w:val="DefaultParagraphFont"/>
    <w:qFormat/>
    <w:rsid w:val="000B21F5"/>
  </w:style>
  <w:style w:type="character" w:customStyle="1" w:styleId="a-size-large">
    <w:name w:val="a-size-large"/>
    <w:basedOn w:val="DefaultParagraphFont"/>
    <w:qFormat/>
    <w:rsid w:val="000B21F5"/>
  </w:style>
  <w:style w:type="paragraph" w:styleId="Title">
    <w:name w:val="Title"/>
    <w:basedOn w:val="Normal"/>
    <w:next w:val="Normal"/>
    <w:link w:val="TitleChar"/>
    <w:uiPriority w:val="10"/>
    <w:qFormat/>
    <w:rsid w:val="00E21551"/>
    <w:pPr>
      <w:spacing w:after="0" w:line="216" w:lineRule="auto"/>
      <w:ind w:left="0" w:firstLine="0"/>
      <w:contextualSpacing/>
      <w:jc w:val="left"/>
    </w:pPr>
    <w:rPr>
      <w:rFonts w:asciiTheme="majorHAnsi" w:eastAsiaTheme="majorEastAsia" w:hAnsiTheme="majorHAnsi" w:cstheme="majorBidi"/>
      <w:color w:val="404040" w:themeColor="text1" w:themeTint="BF"/>
      <w:spacing w:val="-10"/>
      <w:kern w:val="28"/>
      <w:sz w:val="56"/>
      <w:szCs w:val="56"/>
      <w:lang w:val="en-US" w:eastAsia="en-US"/>
    </w:rPr>
  </w:style>
  <w:style w:type="character" w:customStyle="1" w:styleId="TitleChar">
    <w:name w:val="Title Char"/>
    <w:basedOn w:val="DefaultParagraphFont"/>
    <w:link w:val="Title"/>
    <w:uiPriority w:val="10"/>
    <w:rsid w:val="00E21551"/>
    <w:rPr>
      <w:rFonts w:asciiTheme="majorHAnsi" w:eastAsiaTheme="majorEastAsia" w:hAnsiTheme="majorHAnsi" w:cstheme="majorBidi"/>
      <w:color w:val="404040" w:themeColor="text1" w:themeTint="BF"/>
      <w:spacing w:val="-10"/>
      <w:kern w:val="28"/>
      <w:sz w:val="56"/>
      <w:szCs w:val="56"/>
      <w:lang w:val="en-US" w:eastAsia="en-US" w:bidi="ar-SA"/>
    </w:rPr>
  </w:style>
  <w:style w:type="paragraph" w:styleId="Subtitle">
    <w:name w:val="Subtitle"/>
    <w:basedOn w:val="Normal"/>
    <w:next w:val="Normal"/>
    <w:link w:val="SubtitleChar"/>
    <w:uiPriority w:val="11"/>
    <w:qFormat/>
    <w:rsid w:val="00E21551"/>
    <w:pPr>
      <w:numPr>
        <w:ilvl w:val="1"/>
      </w:numPr>
      <w:spacing w:after="160" w:line="259" w:lineRule="auto"/>
      <w:ind w:left="1443" w:hanging="10"/>
      <w:jc w:val="left"/>
    </w:pPr>
    <w:rPr>
      <w:rFonts w:asciiTheme="minorHAnsi" w:eastAsiaTheme="minorEastAsia" w:hAnsiTheme="minorHAnsi"/>
      <w:color w:val="5A5A5A" w:themeColor="text1" w:themeTint="A5"/>
      <w:spacing w:val="15"/>
      <w:sz w:val="22"/>
      <w:lang w:val="en-US" w:eastAsia="en-US"/>
    </w:rPr>
  </w:style>
  <w:style w:type="character" w:customStyle="1" w:styleId="SubtitleChar">
    <w:name w:val="Subtitle Char"/>
    <w:basedOn w:val="DefaultParagraphFont"/>
    <w:link w:val="Subtitle"/>
    <w:uiPriority w:val="11"/>
    <w:rsid w:val="00E21551"/>
    <w:rPr>
      <w:rFonts w:asciiTheme="minorHAnsi" w:eastAsiaTheme="minorEastAsia" w:hAnsiTheme="minorHAnsi"/>
      <w:color w:val="5A5A5A" w:themeColor="text1" w:themeTint="A5"/>
      <w:spacing w:val="15"/>
      <w:sz w:val="22"/>
      <w:szCs w:val="22"/>
      <w:lang w:val="en-US" w:eastAsia="en-US" w:bidi="ar-SA"/>
    </w:rPr>
  </w:style>
  <w:style w:type="paragraph" w:styleId="Footer">
    <w:name w:val="footer"/>
    <w:basedOn w:val="Normal"/>
    <w:link w:val="FooterChar"/>
    <w:rsid w:val="00825B95"/>
    <w:pPr>
      <w:tabs>
        <w:tab w:val="center" w:pos="4513"/>
        <w:tab w:val="right" w:pos="9026"/>
      </w:tabs>
      <w:spacing w:after="0" w:line="240" w:lineRule="auto"/>
    </w:pPr>
  </w:style>
  <w:style w:type="character" w:customStyle="1" w:styleId="FooterChar">
    <w:name w:val="Footer Char"/>
    <w:basedOn w:val="DefaultParagraphFont"/>
    <w:link w:val="Footer"/>
    <w:rsid w:val="00825B95"/>
    <w:rPr>
      <w:rFonts w:eastAsia="Times New Roman"/>
      <w:color w:val="000000"/>
      <w:sz w:val="28"/>
      <w:szCs w:val="22"/>
      <w:lang w:bidi="ar-SA"/>
    </w:rPr>
  </w:style>
  <w:style w:type="paragraph" w:styleId="BalloonText">
    <w:name w:val="Balloon Text"/>
    <w:basedOn w:val="Normal"/>
    <w:link w:val="BalloonTextChar"/>
    <w:semiHidden/>
    <w:unhideWhenUsed/>
    <w:rsid w:val="00445E3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semiHidden/>
    <w:rsid w:val="00445E31"/>
    <w:rPr>
      <w:rFonts w:ascii="Segoe UI" w:eastAsia="Times New Roman" w:hAnsi="Segoe UI" w:cs="Segoe UI"/>
      <w:color w:val="000000"/>
      <w:sz w:val="18"/>
      <w:szCs w:val="18"/>
      <w:lang w:bidi="ar-SA"/>
    </w:rPr>
  </w:style>
  <w:style w:type="paragraph" w:styleId="Revision">
    <w:name w:val="Revision"/>
    <w:hidden/>
    <w:uiPriority w:val="99"/>
    <w:semiHidden/>
    <w:rsid w:val="00445E31"/>
    <w:rPr>
      <w:rFonts w:eastAsia="Times New Roman"/>
      <w:color w:val="000000"/>
      <w:sz w:val="28"/>
      <w:szCs w:val="22"/>
      <w:lang w:bidi="ar-SA"/>
    </w:rPr>
  </w:style>
</w:styles>
</file>

<file path=word/webSettings.xml><?xml version="1.0" encoding="utf-8"?>
<w:webSettings xmlns:r="http://schemas.openxmlformats.org/officeDocument/2006/relationships" xmlns:w="http://schemas.openxmlformats.org/wordprocessingml/2006/main">
  <w:divs>
    <w:div w:id="328216594">
      <w:bodyDiv w:val="1"/>
      <w:marLeft w:val="0"/>
      <w:marRight w:val="0"/>
      <w:marTop w:val="0"/>
      <w:marBottom w:val="0"/>
      <w:divBdr>
        <w:top w:val="none" w:sz="0" w:space="0" w:color="auto"/>
        <w:left w:val="none" w:sz="0" w:space="0" w:color="auto"/>
        <w:bottom w:val="none" w:sz="0" w:space="0" w:color="auto"/>
        <w:right w:val="none" w:sz="0" w:space="0" w:color="auto"/>
      </w:divBdr>
    </w:div>
    <w:div w:id="671178330">
      <w:bodyDiv w:val="1"/>
      <w:marLeft w:val="0"/>
      <w:marRight w:val="0"/>
      <w:marTop w:val="0"/>
      <w:marBottom w:val="0"/>
      <w:divBdr>
        <w:top w:val="none" w:sz="0" w:space="0" w:color="auto"/>
        <w:left w:val="none" w:sz="0" w:space="0" w:color="auto"/>
        <w:bottom w:val="none" w:sz="0" w:space="0" w:color="auto"/>
        <w:right w:val="none" w:sz="0" w:space="0" w:color="auto"/>
      </w:divBdr>
    </w:div>
    <w:div w:id="184316235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footer" Target="footer1.xml"/><Relationship Id="rId18" Type="http://schemas.openxmlformats.org/officeDocument/2006/relationships/footer" Target="footer3.xml"/><Relationship Id="rId26" Type="http://schemas.openxmlformats.org/officeDocument/2006/relationships/header" Target="header9.xml"/><Relationship Id="rId39" Type="http://schemas.openxmlformats.org/officeDocument/2006/relationships/image" Target="media/image13.png"/><Relationship Id="rId3" Type="http://schemas.openxmlformats.org/officeDocument/2006/relationships/customXml" Target="../customXml/item3.xml"/><Relationship Id="rId21" Type="http://schemas.openxmlformats.org/officeDocument/2006/relationships/footer" Target="footer5.xml"/><Relationship Id="rId34" Type="http://schemas.openxmlformats.org/officeDocument/2006/relationships/image" Target="media/image8.png"/><Relationship Id="rId42" Type="http://schemas.openxmlformats.org/officeDocument/2006/relationships/header" Target="header10.xml"/><Relationship Id="rId47" Type="http://schemas.openxmlformats.org/officeDocument/2006/relationships/footer" Target="footer11.xml"/><Relationship Id="rId7" Type="http://schemas.openxmlformats.org/officeDocument/2006/relationships/webSettings" Target="webSettings.xml"/><Relationship Id="rId12" Type="http://schemas.openxmlformats.org/officeDocument/2006/relationships/header" Target="header2.xml"/><Relationship Id="rId17" Type="http://schemas.openxmlformats.org/officeDocument/2006/relationships/header" Target="header5.xml"/><Relationship Id="rId25" Type="http://schemas.openxmlformats.org/officeDocument/2006/relationships/footer" Target="footer7.xml"/><Relationship Id="rId33" Type="http://schemas.openxmlformats.org/officeDocument/2006/relationships/image" Target="media/image7.png"/><Relationship Id="rId38" Type="http://schemas.openxmlformats.org/officeDocument/2006/relationships/image" Target="media/image12.jpeg"/><Relationship Id="rId46" Type="http://schemas.openxmlformats.org/officeDocument/2006/relationships/header" Target="header12.xml"/><Relationship Id="rId2" Type="http://schemas.openxmlformats.org/officeDocument/2006/relationships/customXml" Target="../customXml/item2.xml"/><Relationship Id="rId16" Type="http://schemas.openxmlformats.org/officeDocument/2006/relationships/header" Target="header4.xml"/><Relationship Id="rId20" Type="http://schemas.openxmlformats.org/officeDocument/2006/relationships/header" Target="header6.xml"/><Relationship Id="rId29" Type="http://schemas.openxmlformats.org/officeDocument/2006/relationships/image" Target="media/image4.jpeg"/><Relationship Id="rId41" Type="http://schemas.microsoft.com/office/2007/relationships/hdphoto" Target="media/hdphoto1.wdp"/><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header" Target="header1.xml"/><Relationship Id="rId24" Type="http://schemas.openxmlformats.org/officeDocument/2006/relationships/footer" Target="footer6.xml"/><Relationship Id="rId32" Type="http://schemas.openxmlformats.org/officeDocument/2006/relationships/image" Target="media/image6.png"/><Relationship Id="rId37" Type="http://schemas.openxmlformats.org/officeDocument/2006/relationships/image" Target="media/image11.jpeg"/><Relationship Id="rId45" Type="http://schemas.openxmlformats.org/officeDocument/2006/relationships/footer" Target="footer10.xml"/><Relationship Id="rId5" Type="http://schemas.openxmlformats.org/officeDocument/2006/relationships/styles" Target="styles.xml"/><Relationship Id="rId15" Type="http://schemas.openxmlformats.org/officeDocument/2006/relationships/header" Target="header3.xml"/><Relationship Id="rId23" Type="http://schemas.openxmlformats.org/officeDocument/2006/relationships/header" Target="header8.xml"/><Relationship Id="rId28" Type="http://schemas.openxmlformats.org/officeDocument/2006/relationships/image" Target="media/image3.jpeg"/><Relationship Id="rId36" Type="http://schemas.openxmlformats.org/officeDocument/2006/relationships/image" Target="media/image10.png"/><Relationship Id="rId49" Type="http://schemas.openxmlformats.org/officeDocument/2006/relationships/theme" Target="theme/theme1.xml"/><Relationship Id="rId10" Type="http://schemas.openxmlformats.org/officeDocument/2006/relationships/image" Target="media/image1.jpeg"/><Relationship Id="rId19" Type="http://schemas.openxmlformats.org/officeDocument/2006/relationships/footer" Target="footer4.xml"/><Relationship Id="rId31" Type="http://schemas.openxmlformats.org/officeDocument/2006/relationships/image" Target="media/image5.jpeg"/><Relationship Id="rId44" Type="http://schemas.openxmlformats.org/officeDocument/2006/relationships/footer" Target="footer9.xm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footer" Target="footer2.xml"/><Relationship Id="rId22" Type="http://schemas.openxmlformats.org/officeDocument/2006/relationships/header" Target="header7.xml"/><Relationship Id="rId27" Type="http://schemas.openxmlformats.org/officeDocument/2006/relationships/footer" Target="footer8.xml"/><Relationship Id="rId30" Type="http://schemas.openxmlformats.org/officeDocument/2006/relationships/chart" Target="charts/chart1.xml"/><Relationship Id="rId35" Type="http://schemas.openxmlformats.org/officeDocument/2006/relationships/image" Target="media/image9.png"/><Relationship Id="rId43" Type="http://schemas.openxmlformats.org/officeDocument/2006/relationships/header" Target="header11.xml"/><Relationship Id="rId48"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2.jpeg"/></Relationships>
</file>

<file path=word/_rels/header10.xml.rels><?xml version="1.0" encoding="UTF-8" standalone="yes"?>
<Relationships xmlns="http://schemas.openxmlformats.org/package/2006/relationships"><Relationship Id="rId1" Type="http://schemas.openxmlformats.org/officeDocument/2006/relationships/image" Target="media/image2.jpeg"/></Relationships>
</file>

<file path=word/_rels/header11.xml.rels><?xml version="1.0" encoding="UTF-8" standalone="yes"?>
<Relationships xmlns="http://schemas.openxmlformats.org/package/2006/relationships"><Relationship Id="rId1" Type="http://schemas.openxmlformats.org/officeDocument/2006/relationships/image" Target="media/image2.jpeg"/></Relationships>
</file>

<file path=word/_rels/header12.xml.rels><?xml version="1.0" encoding="UTF-8" standalone="yes"?>
<Relationships xmlns="http://schemas.openxmlformats.org/package/2006/relationships"><Relationship Id="rId1" Type="http://schemas.openxmlformats.org/officeDocument/2006/relationships/image" Target="media/image2.jpeg"/></Relationships>
</file>

<file path=word/_rels/header2.xml.rels><?xml version="1.0" encoding="UTF-8" standalone="yes"?>
<Relationships xmlns="http://schemas.openxmlformats.org/package/2006/relationships"><Relationship Id="rId1" Type="http://schemas.openxmlformats.org/officeDocument/2006/relationships/image" Target="media/image2.jpeg"/></Relationships>
</file>

<file path=word/_rels/header3.xml.rels><?xml version="1.0" encoding="UTF-8" standalone="yes"?>
<Relationships xmlns="http://schemas.openxmlformats.org/package/2006/relationships"><Relationship Id="rId1" Type="http://schemas.openxmlformats.org/officeDocument/2006/relationships/image" Target="media/image2.jpeg"/></Relationships>
</file>

<file path=word/_rels/header4.xml.rels><?xml version="1.0" encoding="UTF-8" standalone="yes"?>
<Relationships xmlns="http://schemas.openxmlformats.org/package/2006/relationships"><Relationship Id="rId1" Type="http://schemas.openxmlformats.org/officeDocument/2006/relationships/image" Target="media/image2.jpeg"/></Relationships>
</file>

<file path=word/_rels/header5.xml.rels><?xml version="1.0" encoding="UTF-8" standalone="yes"?>
<Relationships xmlns="http://schemas.openxmlformats.org/package/2006/relationships"><Relationship Id="rId1" Type="http://schemas.openxmlformats.org/officeDocument/2006/relationships/image" Target="media/image2.jpeg"/></Relationships>
</file>

<file path=word/_rels/header6.xml.rels><?xml version="1.0" encoding="UTF-8" standalone="yes"?>
<Relationships xmlns="http://schemas.openxmlformats.org/package/2006/relationships"><Relationship Id="rId1" Type="http://schemas.openxmlformats.org/officeDocument/2006/relationships/image" Target="media/image2.jpeg"/></Relationships>
</file>

<file path=word/_rels/header7.xml.rels><?xml version="1.0" encoding="UTF-8" standalone="yes"?>
<Relationships xmlns="http://schemas.openxmlformats.org/package/2006/relationships"><Relationship Id="rId1" Type="http://schemas.openxmlformats.org/officeDocument/2006/relationships/image" Target="media/image2.jpeg"/></Relationships>
</file>

<file path=word/_rels/header8.xml.rels><?xml version="1.0" encoding="UTF-8" standalone="yes"?>
<Relationships xmlns="http://schemas.openxmlformats.org/package/2006/relationships"><Relationship Id="rId1" Type="http://schemas.openxmlformats.org/officeDocument/2006/relationships/image" Target="media/image2.jpeg"/></Relationships>
</file>

<file path=word/_rels/header9.xml.rels><?xml version="1.0" encoding="UTF-8" standalone="yes"?>
<Relationships xmlns="http://schemas.openxmlformats.org/package/2006/relationships"><Relationship Id="rId1" Type="http://schemas.openxmlformats.org/officeDocument/2006/relationships/image" Target="media/image2.jpeg"/></Relationships>
</file>

<file path=word/charts/_rels/chart1.xml.rels><?xml version="1.0" encoding="UTF-8" standalone="yes"?>
<Relationships xmlns="http://schemas.openxmlformats.org/package/2006/relationships"><Relationship Id="rId3" Type="http://schemas.microsoft.com/office/2011/relationships/chartStyle" Target="style1.xml"/><Relationship Id="rId2" Type="http://schemas.microsoft.com/office/2011/relationships/chartColorStyle" Target="colors1.xml"/><Relationship Id="rId1" Type="http://schemas.openxmlformats.org/officeDocument/2006/relationships/package" Target="../embeddings/Microsoft_Office_Excel_Worksheet1.xlsx"/></Relationships>
</file>

<file path=word/charts/chart1.xml><?xml version="1.0" encoding="utf-8"?>
<c:chartSpace xmlns:c="http://schemas.openxmlformats.org/drawingml/2006/chart" xmlns:a="http://schemas.openxmlformats.org/drawingml/2006/main" xmlns:r="http://schemas.openxmlformats.org/officeDocument/2006/relationships">
  <c:lang val="en-US"/>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en-US"/>
              <a:t>Days</a:t>
            </a:r>
          </a:p>
        </c:rich>
      </c:tx>
      <c:spPr>
        <a:noFill/>
        <a:ln>
          <a:noFill/>
        </a:ln>
        <a:effectLst/>
      </c:spPr>
    </c:title>
    <c:plotArea>
      <c:layout/>
      <c:barChart>
        <c:barDir val="bar"/>
        <c:grouping val="clustered"/>
        <c:ser>
          <c:idx val="0"/>
          <c:order val="0"/>
          <c:tx>
            <c:strRef>
              <c:f>Sheet1!$B$1</c:f>
              <c:strCache>
                <c:ptCount val="1"/>
                <c:pt idx="0">
                  <c:v>days</c:v>
                </c:pt>
              </c:strCache>
            </c:strRef>
          </c:tx>
          <c:spPr>
            <a:solidFill>
              <a:schemeClr val="accent1">
                <a:alpha val="85000"/>
              </a:schemeClr>
            </a:solidFill>
            <a:ln w="9525" cap="flat" cmpd="sng" algn="ctr">
              <a:solidFill>
                <a:schemeClr val="lt1">
                  <a:alpha val="50000"/>
                </a:schemeClr>
              </a:solidFill>
              <a:round/>
            </a:ln>
            <a:effectLst/>
          </c:spPr>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n-US"/>
              </a:p>
            </c:txPr>
            <c:dLblPos val="inEnd"/>
            <c:showVal val="1"/>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trendline>
            <c:spPr>
              <a:ln w="19050" cap="rnd">
                <a:solidFill>
                  <a:schemeClr val="accent1"/>
                </a:solidFill>
              </a:ln>
              <a:effectLst/>
            </c:spPr>
            <c:trendlineType val="linear"/>
          </c:trendline>
          <c:cat>
            <c:strRef>
              <c:f>Sheet1!$A$2:$A$9</c:f>
              <c:strCache>
                <c:ptCount val="8"/>
                <c:pt idx="0">
                  <c:v>ideation</c:v>
                </c:pt>
                <c:pt idx="1">
                  <c:v>resource allocation</c:v>
                </c:pt>
                <c:pt idx="2">
                  <c:v>design</c:v>
                </c:pt>
                <c:pt idx="3">
                  <c:v>research</c:v>
                </c:pt>
                <c:pt idx="4">
                  <c:v>coding</c:v>
                </c:pt>
                <c:pt idx="5">
                  <c:v>testing</c:v>
                </c:pt>
                <c:pt idx="6">
                  <c:v>report making</c:v>
                </c:pt>
                <c:pt idx="7">
                  <c:v>deployment</c:v>
                </c:pt>
              </c:strCache>
            </c:strRef>
          </c:cat>
          <c:val>
            <c:numRef>
              <c:f>Sheet1!$B$2:$B$9</c:f>
              <c:numCache>
                <c:formatCode>General</c:formatCode>
                <c:ptCount val="8"/>
                <c:pt idx="0">
                  <c:v>13</c:v>
                </c:pt>
                <c:pt idx="1">
                  <c:v>10</c:v>
                </c:pt>
                <c:pt idx="2">
                  <c:v>17</c:v>
                </c:pt>
                <c:pt idx="3">
                  <c:v>30</c:v>
                </c:pt>
                <c:pt idx="4">
                  <c:v>45</c:v>
                </c:pt>
                <c:pt idx="5">
                  <c:v>5</c:v>
                </c:pt>
                <c:pt idx="6">
                  <c:v>7</c:v>
                </c:pt>
                <c:pt idx="7">
                  <c:v>2</c:v>
                </c:pt>
              </c:numCache>
            </c:numRef>
          </c:val>
          <c:extLst xmlns:c16r2="http://schemas.microsoft.com/office/drawing/2015/06/chart">
            <c:ext xmlns:c16="http://schemas.microsoft.com/office/drawing/2014/chart" uri="{C3380CC4-5D6E-409C-BE32-E72D297353CC}">
              <c16:uniqueId val="{00000000-11DB-405E-8568-46671D3162DA}"/>
            </c:ext>
          </c:extLst>
        </c:ser>
        <c:dLbls>
          <c:showVal val="1"/>
        </c:dLbls>
        <c:gapWidth val="65"/>
        <c:axId val="42941056"/>
        <c:axId val="42947328"/>
      </c:barChart>
      <c:catAx>
        <c:axId val="42941056"/>
        <c:scaling>
          <c:orientation val="minMax"/>
        </c:scaling>
        <c:axPos val="l"/>
        <c:title>
          <c:tx>
            <c:rich>
              <a:bodyPr rot="-5400000" spcFirstLastPara="1" vertOverflow="ellipsis" vert="horz" wrap="square" anchor="ctr" anchorCtr="1"/>
              <a:lstStyle/>
              <a:p>
                <a:pPr>
                  <a:defRPr sz="900" b="1" i="0" u="none" strike="noStrike" kern="1200" baseline="0">
                    <a:solidFill>
                      <a:schemeClr val="dk1">
                        <a:lumMod val="75000"/>
                        <a:lumOff val="25000"/>
                      </a:schemeClr>
                    </a:solidFill>
                    <a:latin typeface="+mn-lt"/>
                    <a:ea typeface="+mn-ea"/>
                    <a:cs typeface="+mn-cs"/>
                  </a:defRPr>
                </a:pPr>
                <a:r>
                  <a:rPr lang="en-GB"/>
                  <a:t>Tasks</a:t>
                </a:r>
              </a:p>
            </c:rich>
          </c:tx>
          <c:spPr>
            <a:noFill/>
            <a:ln>
              <a:noFill/>
            </a:ln>
            <a:effectLst/>
          </c:spPr>
        </c:title>
        <c:numFmt formatCode="General" sourceLinked="1"/>
        <c:maj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n-US"/>
          </a:p>
        </c:txPr>
        <c:crossAx val="42947328"/>
        <c:crosses val="autoZero"/>
        <c:auto val="1"/>
        <c:lblAlgn val="ctr"/>
        <c:lblOffset val="100"/>
      </c:catAx>
      <c:valAx>
        <c:axId val="42947328"/>
        <c:scaling>
          <c:orientation val="minMax"/>
        </c:scaling>
        <c:axPos val="b"/>
        <c:majorGridlines>
          <c:spPr>
            <a:ln w="9525" cap="flat" cmpd="sng" algn="ctr">
              <a:gradFill>
                <a:gsLst>
                  <a:gs pos="100000">
                    <a:schemeClr val="dk1">
                      <a:lumMod val="95000"/>
                      <a:lumOff val="5000"/>
                      <a:alpha val="42000"/>
                    </a:schemeClr>
                  </a:gs>
                  <a:gs pos="0">
                    <a:schemeClr val="lt1">
                      <a:lumMod val="75000"/>
                      <a:alpha val="36000"/>
                    </a:schemeClr>
                  </a:gs>
                </a:gsLst>
                <a:lin ang="5400000" scaled="0"/>
              </a:gradFill>
              <a:round/>
            </a:ln>
            <a:effectLst/>
          </c:spPr>
        </c:majorGridlines>
        <c:title>
          <c:tx>
            <c:rich>
              <a:bodyPr rot="0" spcFirstLastPara="1" vertOverflow="ellipsis" vert="horz" wrap="square" anchor="ctr" anchorCtr="1"/>
              <a:lstStyle/>
              <a:p>
                <a:pPr>
                  <a:defRPr sz="900" b="1" i="0" u="none" strike="noStrike" kern="1200" baseline="0">
                    <a:solidFill>
                      <a:schemeClr val="dk1">
                        <a:lumMod val="75000"/>
                        <a:lumOff val="25000"/>
                      </a:schemeClr>
                    </a:solidFill>
                    <a:latin typeface="+mn-lt"/>
                    <a:ea typeface="+mn-ea"/>
                    <a:cs typeface="+mn-cs"/>
                  </a:defRPr>
                </a:pPr>
                <a:r>
                  <a:rPr lang="en-GB"/>
                  <a:t>Tasks</a:t>
                </a:r>
              </a:p>
            </c:rich>
          </c:tx>
          <c:spPr>
            <a:noFill/>
            <a:ln>
              <a:noFill/>
            </a:ln>
            <a:effectLst/>
          </c:spPr>
        </c:title>
        <c:numFmt formatCode="General" sourceLinked="1"/>
        <c:maj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n-US"/>
          </a:p>
        </c:txPr>
        <c:crossAx val="42941056"/>
        <c:crosses val="autoZero"/>
        <c:crossBetween val="between"/>
      </c:valAx>
      <c:dTable>
        <c:showHorzBorder val="1"/>
        <c:showVertBorder val="1"/>
        <c:showOutline val="1"/>
        <c:showKeys val="1"/>
        <c:spPr>
          <a:noFill/>
          <a:ln w="9525">
            <a:solidFill>
              <a:schemeClr val="dk1">
                <a:lumMod val="35000"/>
                <a:lumOff val="65000"/>
              </a:schemeClr>
            </a:solidFill>
          </a:ln>
          <a:effectLst/>
        </c:spPr>
        <c:txPr>
          <a:bodyPr rot="0" spcFirstLastPara="1" vertOverflow="ellipsis" vert="horz" wrap="square" anchor="ctr" anchorCtr="1"/>
          <a:lstStyle/>
          <a:p>
            <a:pPr rtl="0">
              <a:defRPr sz="900" b="0" i="0" u="none" strike="noStrike" kern="1200" baseline="0">
                <a:solidFill>
                  <a:schemeClr val="dk1">
                    <a:lumMod val="75000"/>
                    <a:lumOff val="25000"/>
                  </a:schemeClr>
                </a:solidFill>
                <a:latin typeface="+mn-lt"/>
                <a:ea typeface="+mn-ea"/>
                <a:cs typeface="+mn-cs"/>
              </a:defRPr>
            </a:pPr>
            <a:endParaRPr lang="en-US"/>
          </a:p>
        </c:txPr>
      </c:dTable>
      <c:spPr>
        <a:noFill/>
        <a:ln>
          <a:noFill/>
        </a:ln>
        <a:effectLst/>
      </c:spPr>
    </c:plotArea>
    <c:legend>
      <c:legendPos val="b"/>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n-US"/>
        </a:p>
      </c:txPr>
    </c:legend>
    <c:plotVisOnly val="1"/>
    <c:dispBlanksAs val="gap"/>
    <c:extLst xmlns:c16r2="http://schemas.microsoft.com/office/drawing/2015/06/chart">
      <c:ext xmlns:c16r3="http://schemas.microsoft.com/office/drawing/2017/03/chart" uri="{56B9EC1D-385E-4148-901F-78D8002777C0}">
        <c16r3:dataDisplayOptions16>
          <c16r3:dispNaAsBlank val="1"/>
        </c16r3:dataDisplayOptions16>
      </c:ext>
    </c:extLst>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n-US"/>
    </a:p>
  </c:txPr>
  <c:externalData r:id="rId1"/>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1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
  <cs:dataPoint3D>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
  <Abstract>Is population good or bad,Let’s see this dual edged knife(can be good or harmful as per usage) through my views!!</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A51A3CC-BC63-4D38-9B19-A4A56A1845BD}">
  <ds:schemaRefs>
    <ds:schemaRef ds:uri="http://schemas.openxmlformats.org/officeDocument/2006/bibliography"/>
  </ds:schemaRefs>
</ds:datastoreItem>
</file>

<file path=customXml/itemProps3.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980</TotalTime>
  <Pages>31</Pages>
  <Words>2443</Words>
  <Characters>13926</Characters>
  <Application>Microsoft Office Word</Application>
  <DocSecurity>0</DocSecurity>
  <Lines>116</Lines>
  <Paragraphs>32</Paragraphs>
  <ScaleCrop>false</ScaleCrop>
  <HeadingPairs>
    <vt:vector size="2" baseType="variant">
      <vt:variant>
        <vt:lpstr>Title</vt:lpstr>
      </vt:variant>
      <vt:variant>
        <vt:i4>1</vt:i4>
      </vt:variant>
    </vt:vector>
  </HeadingPairs>
  <TitlesOfParts>
    <vt:vector size="1" baseType="lpstr">
      <vt:lpstr>population strategist</vt:lpstr>
    </vt:vector>
  </TitlesOfParts>
  <Company/>
  <LinksUpToDate>false</LinksUpToDate>
  <CharactersWithSpaces>16337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population strategist</dc:title>
  <dc:subject>By Arabinda Chand</dc:subject>
  <dc:creator>swatipatil1872@gmail.com</dc:creator>
  <cp:keywords/>
  <dc:description/>
  <cp:lastModifiedBy>acer</cp:lastModifiedBy>
  <cp:revision>5</cp:revision>
  <cp:lastPrinted>2024-10-28T08:06:00Z</cp:lastPrinted>
  <dcterms:created xsi:type="dcterms:W3CDTF">2024-10-28T08:07:00Z</dcterms:created>
  <dcterms:modified xsi:type="dcterms:W3CDTF">2025-03-11T09:17:00Z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CV">
    <vt:lpwstr>40ED86CC5E19466DBBE5EA2D3E46F189_13</vt:lpwstr>
  </property>
  <property fmtid="{D5CDD505-2E9C-101B-9397-08002B2CF9AE}" pid="3" name="KSOProductBuildVer">
    <vt:lpwstr>1033-12.2.0.18283</vt:lpwstr>
  </property>
</Properties>
</file>